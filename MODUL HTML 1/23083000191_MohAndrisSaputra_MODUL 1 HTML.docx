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0612F" w:rsidRDefault="0051774A">
      <w:pPr>
        <w:pBdr>
          <w:top w:val="nil"/>
          <w:left w:val="nil"/>
          <w:bottom w:val="nil"/>
          <w:right w:val="nil"/>
          <w:between w:val="nil"/>
        </w:pBdr>
        <w:spacing w:before="0" w:line="240" w:lineRule="auto"/>
        <w:jc w:val="center"/>
        <w:rPr>
          <w:b/>
          <w:color w:val="000000"/>
          <w:sz w:val="48"/>
          <w:szCs w:val="48"/>
        </w:rPr>
      </w:pPr>
      <w:r>
        <w:rPr>
          <w:b/>
          <w:color w:val="000000"/>
          <w:sz w:val="48"/>
          <w:szCs w:val="48"/>
        </w:rPr>
        <w:t>MODUL 1</w:t>
      </w:r>
    </w:p>
    <w:p w:rsidR="00D0612F" w:rsidRDefault="0051774A">
      <w:pPr>
        <w:pBdr>
          <w:top w:val="nil"/>
          <w:left w:val="nil"/>
          <w:bottom w:val="nil"/>
          <w:right w:val="nil"/>
          <w:between w:val="nil"/>
        </w:pBdr>
        <w:spacing w:before="0" w:line="240" w:lineRule="auto"/>
        <w:jc w:val="center"/>
        <w:rPr>
          <w:b/>
          <w:color w:val="000000"/>
          <w:sz w:val="48"/>
          <w:szCs w:val="48"/>
        </w:rPr>
      </w:pPr>
      <w:r>
        <w:rPr>
          <w:b/>
          <w:color w:val="000000"/>
          <w:sz w:val="48"/>
          <w:szCs w:val="48"/>
        </w:rPr>
        <w:t>Web Programming</w:t>
      </w:r>
    </w:p>
    <w:p w:rsidR="00D0612F" w:rsidRDefault="00D0612F">
      <w:pPr>
        <w:pStyle w:val="Title"/>
        <w:ind w:left="0" w:right="0"/>
      </w:pPr>
    </w:p>
    <w:p w:rsidR="00D0612F" w:rsidRDefault="00D0612F">
      <w:pPr>
        <w:pStyle w:val="Title"/>
        <w:ind w:left="0" w:right="0"/>
      </w:pPr>
    </w:p>
    <w:p w:rsidR="00D0612F" w:rsidRDefault="0051774A">
      <w:pPr>
        <w:pStyle w:val="Title"/>
        <w:ind w:left="0" w:right="0"/>
      </w:pPr>
      <w:r>
        <w:rPr>
          <w:noProof/>
        </w:rPr>
        <w:drawing>
          <wp:inline distT="0" distB="0" distL="0" distR="0">
            <wp:extent cx="2463866" cy="2463866"/>
            <wp:effectExtent l="0" t="0" r="0" b="0"/>
            <wp:docPr id="134" name="image21.jpg" descr="FTI Unmer Malang - YouTube"/>
            <wp:cNvGraphicFramePr/>
            <a:graphic xmlns:a="http://schemas.openxmlformats.org/drawingml/2006/main">
              <a:graphicData uri="http://schemas.openxmlformats.org/drawingml/2006/picture">
                <pic:pic xmlns:pic="http://schemas.openxmlformats.org/drawingml/2006/picture">
                  <pic:nvPicPr>
                    <pic:cNvPr id="0" name="image21.jpg" descr="FTI Unmer Malang - YouTube"/>
                    <pic:cNvPicPr preferRelativeResize="0"/>
                  </pic:nvPicPr>
                  <pic:blipFill>
                    <a:blip r:embed="rId8"/>
                    <a:srcRect/>
                    <a:stretch>
                      <a:fillRect/>
                    </a:stretch>
                  </pic:blipFill>
                  <pic:spPr>
                    <a:xfrm>
                      <a:off x="0" y="0"/>
                      <a:ext cx="2463866" cy="2463866"/>
                    </a:xfrm>
                    <a:prstGeom prst="rect">
                      <a:avLst/>
                    </a:prstGeom>
                    <a:ln/>
                  </pic:spPr>
                </pic:pic>
              </a:graphicData>
            </a:graphic>
          </wp:inline>
        </w:drawing>
      </w:r>
    </w:p>
    <w:p w:rsidR="00D0612F" w:rsidRDefault="00D0612F">
      <w:pPr>
        <w:pStyle w:val="Title"/>
        <w:ind w:left="0" w:right="0"/>
      </w:pPr>
    </w:p>
    <w:p w:rsidR="00D0612F" w:rsidRDefault="0051774A">
      <w:pPr>
        <w:pBdr>
          <w:top w:val="nil"/>
          <w:left w:val="nil"/>
          <w:bottom w:val="nil"/>
          <w:right w:val="nil"/>
          <w:between w:val="nil"/>
        </w:pBdr>
        <w:jc w:val="center"/>
        <w:rPr>
          <w:b/>
          <w:color w:val="000000"/>
        </w:rPr>
      </w:pPr>
      <w:r>
        <w:rPr>
          <w:b/>
          <w:color w:val="000000"/>
        </w:rPr>
        <w:t>Oleh :</w:t>
      </w:r>
    </w:p>
    <w:p w:rsidR="00D0612F" w:rsidRDefault="004531B5">
      <w:pPr>
        <w:jc w:val="center"/>
        <w:rPr>
          <w:b/>
          <w:color w:val="000000"/>
          <w:lang w:val="en-US"/>
        </w:rPr>
      </w:pPr>
      <w:r>
        <w:rPr>
          <w:b/>
          <w:color w:val="000000"/>
          <w:lang w:val="en-US"/>
        </w:rPr>
        <w:t>Moh. Andris Saputra</w:t>
      </w:r>
    </w:p>
    <w:p w:rsidR="004531B5" w:rsidRPr="004531B5" w:rsidRDefault="004531B5">
      <w:pPr>
        <w:jc w:val="center"/>
        <w:rPr>
          <w:lang w:val="en-US"/>
        </w:rPr>
      </w:pPr>
      <w:r>
        <w:rPr>
          <w:b/>
          <w:color w:val="000000"/>
          <w:lang w:val="en-US"/>
        </w:rPr>
        <w:t>23083000191</w:t>
      </w:r>
      <w:bookmarkStart w:id="0" w:name="_GoBack"/>
      <w:bookmarkEnd w:id="0"/>
    </w:p>
    <w:p w:rsidR="00D0612F" w:rsidRDefault="00D0612F">
      <w:pPr>
        <w:jc w:val="center"/>
      </w:pPr>
    </w:p>
    <w:p w:rsidR="00D0612F" w:rsidRDefault="0051774A">
      <w:pPr>
        <w:pBdr>
          <w:top w:val="nil"/>
          <w:left w:val="nil"/>
          <w:bottom w:val="nil"/>
          <w:right w:val="nil"/>
          <w:between w:val="nil"/>
        </w:pBdr>
        <w:spacing w:line="276" w:lineRule="auto"/>
        <w:jc w:val="center"/>
        <w:rPr>
          <w:b/>
          <w:color w:val="000000"/>
        </w:rPr>
      </w:pPr>
      <w:r>
        <w:rPr>
          <w:b/>
          <w:color w:val="000000"/>
        </w:rPr>
        <w:t>JURUSAN SISTEM INFORMASI</w:t>
      </w:r>
    </w:p>
    <w:p w:rsidR="00D0612F" w:rsidRDefault="0051774A">
      <w:pPr>
        <w:pBdr>
          <w:top w:val="nil"/>
          <w:left w:val="nil"/>
          <w:bottom w:val="nil"/>
          <w:right w:val="nil"/>
          <w:between w:val="nil"/>
        </w:pBdr>
        <w:spacing w:line="276" w:lineRule="auto"/>
        <w:jc w:val="center"/>
        <w:rPr>
          <w:b/>
          <w:color w:val="000000"/>
        </w:rPr>
      </w:pPr>
      <w:r>
        <w:rPr>
          <w:b/>
          <w:color w:val="000000"/>
        </w:rPr>
        <w:t>FAKULTAS TEKNOLOGI INFORMASI</w:t>
      </w:r>
    </w:p>
    <w:p w:rsidR="00D0612F" w:rsidRDefault="0051774A">
      <w:pPr>
        <w:pBdr>
          <w:top w:val="nil"/>
          <w:left w:val="nil"/>
          <w:bottom w:val="nil"/>
          <w:right w:val="nil"/>
          <w:between w:val="nil"/>
        </w:pBdr>
        <w:spacing w:line="276" w:lineRule="auto"/>
        <w:jc w:val="center"/>
        <w:rPr>
          <w:b/>
          <w:color w:val="000000"/>
        </w:rPr>
      </w:pPr>
      <w:r>
        <w:rPr>
          <w:b/>
          <w:color w:val="000000"/>
        </w:rPr>
        <w:t>UNIVERSITAS MERDEKA</w:t>
      </w:r>
    </w:p>
    <w:p w:rsidR="00D0612F" w:rsidRDefault="0051774A">
      <w:pPr>
        <w:pBdr>
          <w:top w:val="nil"/>
          <w:left w:val="nil"/>
          <w:bottom w:val="nil"/>
          <w:right w:val="nil"/>
          <w:between w:val="nil"/>
        </w:pBdr>
        <w:spacing w:line="276" w:lineRule="auto"/>
        <w:jc w:val="center"/>
        <w:rPr>
          <w:b/>
          <w:color w:val="000000"/>
        </w:rPr>
        <w:sectPr w:rsidR="00D0612F">
          <w:pgSz w:w="11906" w:h="16838"/>
          <w:pgMar w:top="2127" w:right="1701" w:bottom="1701" w:left="1701" w:header="720" w:footer="720" w:gutter="0"/>
          <w:pgNumType w:start="1"/>
          <w:cols w:space="720"/>
        </w:sectPr>
      </w:pPr>
      <w:r>
        <w:rPr>
          <w:b/>
          <w:color w:val="000000"/>
        </w:rPr>
        <w:t>MALANG</w:t>
      </w:r>
    </w:p>
    <w:p w:rsidR="00D0612F" w:rsidRDefault="0051774A">
      <w:pPr>
        <w:pStyle w:val="Heading1"/>
      </w:pPr>
      <w:r>
        <w:lastRenderedPageBreak/>
        <w:t>1.1 Ringkasan</w:t>
      </w:r>
    </w:p>
    <w:p w:rsidR="00D0612F" w:rsidRDefault="0051774A">
      <w:r>
        <w:t>Dalam praktikum kali ini, Anda akan mempelajari penggunaan dari beberapa tag dasar yang hampir akan selalu digunakan dalam setiap praktikum Anda nantinya. Perhatikan daftar tag di bawah ini, serta kegunaan utamanya dalam sebuah halaman HTML.</w:t>
      </w:r>
    </w:p>
    <w:p w:rsidR="00D0612F" w:rsidRDefault="0051774A">
      <w:pPr>
        <w:pStyle w:val="Heading2"/>
        <w:numPr>
          <w:ilvl w:val="0"/>
          <w:numId w:val="11"/>
        </w:numPr>
        <w:ind w:left="426" w:hanging="426"/>
      </w:pPr>
      <w:r>
        <w:t>Tag HTML Dasar</w:t>
      </w:r>
    </w:p>
    <w:tbl>
      <w:tblPr>
        <w:tblStyle w:val="afff"/>
        <w:tblW w:w="8173" w:type="dxa"/>
        <w:tblInd w:w="232" w:type="dxa"/>
        <w:tblBorders>
          <w:top w:val="single" w:sz="4" w:space="0" w:color="9F9F9F"/>
          <w:left w:val="single" w:sz="4" w:space="0" w:color="9F9F9F"/>
          <w:bottom w:val="single" w:sz="4" w:space="0" w:color="9F9F9F"/>
          <w:right w:val="single" w:sz="4" w:space="0" w:color="9F9F9F"/>
          <w:insideH w:val="single" w:sz="4" w:space="0" w:color="9F9F9F"/>
          <w:insideV w:val="single" w:sz="4" w:space="0" w:color="9F9F9F"/>
        </w:tblBorders>
        <w:tblLayout w:type="fixed"/>
        <w:tblLook w:val="0000" w:firstRow="0" w:lastRow="0" w:firstColumn="0" w:lastColumn="0" w:noHBand="0" w:noVBand="0"/>
      </w:tblPr>
      <w:tblGrid>
        <w:gridCol w:w="1221"/>
        <w:gridCol w:w="407"/>
        <w:gridCol w:w="391"/>
        <w:gridCol w:w="591"/>
        <w:gridCol w:w="5563"/>
      </w:tblGrid>
      <w:tr w:rsidR="00D0612F">
        <w:trPr>
          <w:trHeight w:val="654"/>
        </w:trPr>
        <w:tc>
          <w:tcPr>
            <w:tcW w:w="1221" w:type="dxa"/>
            <w:tcBorders>
              <w:left w:val="single" w:sz="12" w:space="0" w:color="EFEFEF"/>
            </w:tcBorders>
          </w:tcPr>
          <w:p w:rsidR="00D0612F" w:rsidRDefault="0051774A">
            <w:pPr>
              <w:pBdr>
                <w:top w:val="nil"/>
                <w:left w:val="nil"/>
                <w:bottom w:val="nil"/>
                <w:right w:val="nil"/>
                <w:between w:val="nil"/>
              </w:pBdr>
              <w:spacing w:before="0" w:line="240" w:lineRule="auto"/>
              <w:ind w:left="16" w:firstLine="0"/>
              <w:rPr>
                <w:rFonts w:ascii="Arial" w:eastAsia="Arial" w:hAnsi="Arial" w:cs="Arial"/>
                <w:b/>
                <w:color w:val="000000"/>
                <w:sz w:val="22"/>
                <w:szCs w:val="22"/>
              </w:rPr>
            </w:pPr>
            <w:r>
              <w:rPr>
                <w:rFonts w:ascii="Arial" w:eastAsia="Arial" w:hAnsi="Arial" w:cs="Arial"/>
                <w:b/>
                <w:color w:val="000000"/>
                <w:sz w:val="22"/>
                <w:szCs w:val="22"/>
              </w:rPr>
              <w:t>Start Tag</w:t>
            </w:r>
          </w:p>
        </w:tc>
        <w:tc>
          <w:tcPr>
            <w:tcW w:w="407" w:type="dxa"/>
          </w:tcPr>
          <w:p w:rsidR="00D0612F" w:rsidRDefault="0051774A">
            <w:pPr>
              <w:pBdr>
                <w:top w:val="nil"/>
                <w:left w:val="nil"/>
                <w:bottom w:val="nil"/>
                <w:right w:val="nil"/>
                <w:between w:val="nil"/>
              </w:pBdr>
              <w:spacing w:before="0" w:line="240" w:lineRule="auto"/>
              <w:ind w:left="12" w:firstLine="0"/>
              <w:rPr>
                <w:rFonts w:ascii="Arial" w:eastAsia="Arial" w:hAnsi="Arial" w:cs="Arial"/>
                <w:b/>
                <w:color w:val="000000"/>
                <w:sz w:val="22"/>
                <w:szCs w:val="22"/>
              </w:rPr>
            </w:pPr>
            <w:r>
              <w:rPr>
                <w:rFonts w:ascii="Arial" w:eastAsia="Arial" w:hAnsi="Arial" w:cs="Arial"/>
                <w:b/>
                <w:color w:val="000000"/>
                <w:sz w:val="22"/>
                <w:szCs w:val="22"/>
              </w:rPr>
              <w:t>NN</w:t>
            </w:r>
          </w:p>
        </w:tc>
        <w:tc>
          <w:tcPr>
            <w:tcW w:w="391" w:type="dxa"/>
          </w:tcPr>
          <w:p w:rsidR="00D0612F" w:rsidRDefault="0051774A">
            <w:pPr>
              <w:pBdr>
                <w:top w:val="nil"/>
                <w:left w:val="nil"/>
                <w:bottom w:val="nil"/>
                <w:right w:val="nil"/>
                <w:between w:val="nil"/>
              </w:pBdr>
              <w:spacing w:before="0" w:line="240" w:lineRule="auto"/>
              <w:ind w:left="13" w:firstLine="0"/>
              <w:rPr>
                <w:rFonts w:ascii="Arial" w:eastAsia="Arial" w:hAnsi="Arial" w:cs="Arial"/>
                <w:b/>
                <w:color w:val="000000"/>
                <w:sz w:val="22"/>
                <w:szCs w:val="22"/>
              </w:rPr>
            </w:pPr>
            <w:r>
              <w:rPr>
                <w:rFonts w:ascii="Arial" w:eastAsia="Arial" w:hAnsi="Arial" w:cs="Arial"/>
                <w:b/>
                <w:color w:val="000000"/>
                <w:sz w:val="22"/>
                <w:szCs w:val="22"/>
              </w:rPr>
              <w:t>IE</w:t>
            </w:r>
          </w:p>
        </w:tc>
        <w:tc>
          <w:tcPr>
            <w:tcW w:w="591" w:type="dxa"/>
          </w:tcPr>
          <w:p w:rsidR="00D0612F" w:rsidRDefault="0051774A">
            <w:pPr>
              <w:pBdr>
                <w:top w:val="nil"/>
                <w:left w:val="nil"/>
                <w:bottom w:val="nil"/>
                <w:right w:val="nil"/>
                <w:between w:val="nil"/>
              </w:pBdr>
              <w:spacing w:before="0" w:line="240" w:lineRule="auto"/>
              <w:ind w:left="13" w:firstLine="0"/>
              <w:rPr>
                <w:rFonts w:ascii="Arial" w:eastAsia="Arial" w:hAnsi="Arial" w:cs="Arial"/>
                <w:b/>
                <w:color w:val="000000"/>
                <w:sz w:val="22"/>
                <w:szCs w:val="22"/>
              </w:rPr>
            </w:pPr>
            <w:r>
              <w:rPr>
                <w:rFonts w:ascii="Arial" w:eastAsia="Arial" w:hAnsi="Arial" w:cs="Arial"/>
                <w:b/>
                <w:color w:val="000000"/>
                <w:sz w:val="22"/>
                <w:szCs w:val="22"/>
              </w:rPr>
              <w:t>W3C</w:t>
            </w:r>
          </w:p>
        </w:tc>
        <w:tc>
          <w:tcPr>
            <w:tcW w:w="5563" w:type="dxa"/>
            <w:tcBorders>
              <w:right w:val="single" w:sz="12" w:space="0" w:color="9F9F9F"/>
            </w:tcBorders>
          </w:tcPr>
          <w:p w:rsidR="00D0612F" w:rsidRDefault="0051774A">
            <w:pPr>
              <w:pBdr>
                <w:top w:val="nil"/>
                <w:left w:val="nil"/>
                <w:bottom w:val="nil"/>
                <w:right w:val="nil"/>
                <w:between w:val="nil"/>
              </w:pBdr>
              <w:spacing w:before="0" w:line="240" w:lineRule="auto"/>
              <w:ind w:left="15" w:firstLine="0"/>
              <w:rPr>
                <w:rFonts w:ascii="Arial" w:eastAsia="Arial" w:hAnsi="Arial" w:cs="Arial"/>
                <w:b/>
                <w:color w:val="000000"/>
                <w:sz w:val="22"/>
                <w:szCs w:val="22"/>
              </w:rPr>
            </w:pPr>
            <w:r>
              <w:rPr>
                <w:rFonts w:ascii="Arial" w:eastAsia="Arial" w:hAnsi="Arial" w:cs="Arial"/>
                <w:b/>
                <w:color w:val="000000"/>
                <w:sz w:val="22"/>
                <w:szCs w:val="22"/>
              </w:rPr>
              <w:t>Kegunaan</w:t>
            </w:r>
          </w:p>
        </w:tc>
      </w:tr>
      <w:tr w:rsidR="00D0612F">
        <w:trPr>
          <w:trHeight w:val="656"/>
        </w:trPr>
        <w:tc>
          <w:tcPr>
            <w:tcW w:w="1221" w:type="dxa"/>
            <w:tcBorders>
              <w:left w:val="single" w:sz="12" w:space="0" w:color="EFEFEF"/>
            </w:tcBorders>
          </w:tcPr>
          <w:p w:rsidR="00D0612F" w:rsidRDefault="0051774A">
            <w:pPr>
              <w:pBdr>
                <w:top w:val="nil"/>
                <w:left w:val="nil"/>
                <w:bottom w:val="nil"/>
                <w:right w:val="nil"/>
                <w:between w:val="nil"/>
              </w:pBdr>
              <w:spacing w:before="4" w:line="240" w:lineRule="auto"/>
              <w:ind w:left="16" w:firstLine="0"/>
              <w:rPr>
                <w:rFonts w:ascii="Arial" w:eastAsia="Arial" w:hAnsi="Arial" w:cs="Arial"/>
                <w:color w:val="000000"/>
                <w:sz w:val="22"/>
                <w:szCs w:val="22"/>
              </w:rPr>
            </w:pPr>
            <w:r>
              <w:rPr>
                <w:rFonts w:ascii="Arial" w:eastAsia="Arial" w:hAnsi="Arial" w:cs="Arial"/>
                <w:color w:val="000000"/>
                <w:sz w:val="22"/>
                <w:szCs w:val="22"/>
              </w:rPr>
              <w:t>&lt;html&gt;</w:t>
            </w:r>
          </w:p>
        </w:tc>
        <w:tc>
          <w:tcPr>
            <w:tcW w:w="407"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391" w:type="dxa"/>
          </w:tcPr>
          <w:p w:rsidR="00D0612F" w:rsidRDefault="0051774A">
            <w:pPr>
              <w:pBdr>
                <w:top w:val="nil"/>
                <w:left w:val="nil"/>
                <w:bottom w:val="nil"/>
                <w:right w:val="nil"/>
                <w:between w:val="nil"/>
              </w:pBdr>
              <w:spacing w:before="4" w:line="240" w:lineRule="auto"/>
              <w:ind w:left="13" w:firstLine="0"/>
              <w:rPr>
                <w:rFonts w:ascii="Arial" w:eastAsia="Arial" w:hAnsi="Arial" w:cs="Arial"/>
                <w:color w:val="000000"/>
                <w:sz w:val="22"/>
                <w:szCs w:val="22"/>
              </w:rPr>
            </w:pPr>
            <w:r>
              <w:rPr>
                <w:rFonts w:ascii="Arial" w:eastAsia="Arial" w:hAnsi="Arial" w:cs="Arial"/>
                <w:color w:val="000000"/>
                <w:sz w:val="22"/>
                <w:szCs w:val="22"/>
              </w:rPr>
              <w:t>3.0</w:t>
            </w:r>
          </w:p>
        </w:tc>
        <w:tc>
          <w:tcPr>
            <w:tcW w:w="591" w:type="dxa"/>
          </w:tcPr>
          <w:p w:rsidR="00D0612F" w:rsidRDefault="0051774A">
            <w:pPr>
              <w:pBdr>
                <w:top w:val="nil"/>
                <w:left w:val="nil"/>
                <w:bottom w:val="nil"/>
                <w:right w:val="nil"/>
                <w:between w:val="nil"/>
              </w:pBdr>
              <w:spacing w:before="4" w:line="240" w:lineRule="auto"/>
              <w:ind w:left="13" w:firstLine="0"/>
              <w:rPr>
                <w:rFonts w:ascii="Arial" w:eastAsia="Arial" w:hAnsi="Arial" w:cs="Arial"/>
                <w:color w:val="000000"/>
                <w:sz w:val="22"/>
                <w:szCs w:val="22"/>
              </w:rPr>
            </w:pPr>
            <w:r>
              <w:rPr>
                <w:rFonts w:ascii="Arial" w:eastAsia="Arial" w:hAnsi="Arial" w:cs="Arial"/>
                <w:color w:val="000000"/>
                <w:sz w:val="22"/>
                <w:szCs w:val="22"/>
              </w:rPr>
              <w:t>3.2</w:t>
            </w:r>
          </w:p>
        </w:tc>
        <w:tc>
          <w:tcPr>
            <w:tcW w:w="5563" w:type="dxa"/>
            <w:tcBorders>
              <w:right w:val="single" w:sz="12" w:space="0" w:color="9F9F9F"/>
            </w:tcBorders>
          </w:tcPr>
          <w:p w:rsidR="00D0612F" w:rsidRDefault="0051774A">
            <w:pPr>
              <w:pBdr>
                <w:top w:val="nil"/>
                <w:left w:val="nil"/>
                <w:bottom w:val="nil"/>
                <w:right w:val="nil"/>
                <w:between w:val="nil"/>
              </w:pBdr>
              <w:spacing w:before="4" w:line="240" w:lineRule="auto"/>
              <w:ind w:left="15" w:firstLine="0"/>
              <w:rPr>
                <w:rFonts w:ascii="Arial" w:eastAsia="Arial" w:hAnsi="Arial" w:cs="Arial"/>
                <w:color w:val="000000"/>
                <w:sz w:val="22"/>
                <w:szCs w:val="22"/>
              </w:rPr>
            </w:pPr>
            <w:r>
              <w:rPr>
                <w:rFonts w:ascii="Arial" w:eastAsia="Arial" w:hAnsi="Arial" w:cs="Arial"/>
                <w:color w:val="000000"/>
                <w:sz w:val="22"/>
                <w:szCs w:val="22"/>
              </w:rPr>
              <w:t>Mendefinisikan sebuah dokumen html</w:t>
            </w:r>
          </w:p>
        </w:tc>
      </w:tr>
      <w:tr w:rsidR="00D0612F">
        <w:trPr>
          <w:trHeight w:val="656"/>
        </w:trPr>
        <w:tc>
          <w:tcPr>
            <w:tcW w:w="1221"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&lt;body&gt;</w:t>
            </w:r>
          </w:p>
        </w:tc>
        <w:tc>
          <w:tcPr>
            <w:tcW w:w="407"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391" w:type="dxa"/>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3.0</w:t>
            </w:r>
          </w:p>
        </w:tc>
        <w:tc>
          <w:tcPr>
            <w:tcW w:w="591" w:type="dxa"/>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3.2</w:t>
            </w:r>
          </w:p>
        </w:tc>
        <w:tc>
          <w:tcPr>
            <w:tcW w:w="5563" w:type="dxa"/>
            <w:tcBorders>
              <w:right w:val="single" w:sz="12" w:space="0" w:color="9F9F9F"/>
            </w:tcBorders>
          </w:tcPr>
          <w:p w:rsidR="00D0612F" w:rsidRDefault="0051774A">
            <w:pPr>
              <w:pBdr>
                <w:top w:val="nil"/>
                <w:left w:val="nil"/>
                <w:bottom w:val="nil"/>
                <w:right w:val="nil"/>
                <w:between w:val="nil"/>
              </w:pBdr>
              <w:spacing w:before="6" w:line="240" w:lineRule="auto"/>
              <w:ind w:left="15" w:firstLine="0"/>
              <w:rPr>
                <w:rFonts w:ascii="Arial" w:eastAsia="Arial" w:hAnsi="Arial" w:cs="Arial"/>
                <w:color w:val="000000"/>
                <w:sz w:val="22"/>
                <w:szCs w:val="22"/>
              </w:rPr>
            </w:pPr>
            <w:r>
              <w:rPr>
                <w:rFonts w:ascii="Arial" w:eastAsia="Arial" w:hAnsi="Arial" w:cs="Arial"/>
                <w:color w:val="000000"/>
                <w:sz w:val="22"/>
                <w:szCs w:val="22"/>
              </w:rPr>
              <w:t>Mendefinisikan isi/badan suatu dokumen</w:t>
            </w:r>
          </w:p>
        </w:tc>
      </w:tr>
      <w:tr w:rsidR="00D0612F">
        <w:trPr>
          <w:trHeight w:val="656"/>
        </w:trPr>
        <w:tc>
          <w:tcPr>
            <w:tcW w:w="1221"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&lt;h1&gt;-&lt;h6&gt;</w:t>
            </w:r>
          </w:p>
        </w:tc>
        <w:tc>
          <w:tcPr>
            <w:tcW w:w="407"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391" w:type="dxa"/>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3.0</w:t>
            </w:r>
          </w:p>
        </w:tc>
        <w:tc>
          <w:tcPr>
            <w:tcW w:w="591" w:type="dxa"/>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3.2</w:t>
            </w:r>
          </w:p>
        </w:tc>
        <w:tc>
          <w:tcPr>
            <w:tcW w:w="5563" w:type="dxa"/>
            <w:tcBorders>
              <w:right w:val="single" w:sz="12" w:space="0" w:color="9F9F9F"/>
            </w:tcBorders>
          </w:tcPr>
          <w:p w:rsidR="00D0612F" w:rsidRDefault="0051774A">
            <w:pPr>
              <w:pBdr>
                <w:top w:val="nil"/>
                <w:left w:val="nil"/>
                <w:bottom w:val="nil"/>
                <w:right w:val="nil"/>
                <w:between w:val="nil"/>
              </w:pBdr>
              <w:spacing w:before="6" w:line="240" w:lineRule="auto"/>
              <w:ind w:left="15" w:firstLine="0"/>
              <w:rPr>
                <w:rFonts w:ascii="Arial" w:eastAsia="Arial" w:hAnsi="Arial" w:cs="Arial"/>
                <w:color w:val="000000"/>
                <w:sz w:val="22"/>
                <w:szCs w:val="22"/>
              </w:rPr>
            </w:pPr>
            <w:r>
              <w:rPr>
                <w:rFonts w:ascii="Arial" w:eastAsia="Arial" w:hAnsi="Arial" w:cs="Arial"/>
                <w:color w:val="000000"/>
                <w:sz w:val="22"/>
                <w:szCs w:val="22"/>
              </w:rPr>
              <w:t>Mendefinisikan heading ke 1 s/d heading ke 6</w:t>
            </w:r>
          </w:p>
        </w:tc>
      </w:tr>
      <w:tr w:rsidR="00D0612F">
        <w:trPr>
          <w:trHeight w:val="656"/>
        </w:trPr>
        <w:tc>
          <w:tcPr>
            <w:tcW w:w="1221"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&lt;p&gt;</w:t>
            </w:r>
          </w:p>
        </w:tc>
        <w:tc>
          <w:tcPr>
            <w:tcW w:w="407"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391" w:type="dxa"/>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3.0</w:t>
            </w:r>
          </w:p>
        </w:tc>
        <w:tc>
          <w:tcPr>
            <w:tcW w:w="591" w:type="dxa"/>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3.2</w:t>
            </w:r>
          </w:p>
        </w:tc>
        <w:tc>
          <w:tcPr>
            <w:tcW w:w="5563" w:type="dxa"/>
            <w:tcBorders>
              <w:right w:val="single" w:sz="12" w:space="0" w:color="9F9F9F"/>
            </w:tcBorders>
          </w:tcPr>
          <w:p w:rsidR="00D0612F" w:rsidRDefault="0051774A">
            <w:pPr>
              <w:pBdr>
                <w:top w:val="nil"/>
                <w:left w:val="nil"/>
                <w:bottom w:val="nil"/>
                <w:right w:val="nil"/>
                <w:between w:val="nil"/>
              </w:pBdr>
              <w:spacing w:before="6" w:line="240" w:lineRule="auto"/>
              <w:ind w:left="15" w:firstLine="0"/>
              <w:rPr>
                <w:rFonts w:ascii="Arial" w:eastAsia="Arial" w:hAnsi="Arial" w:cs="Arial"/>
                <w:color w:val="000000"/>
                <w:sz w:val="22"/>
                <w:szCs w:val="22"/>
              </w:rPr>
            </w:pPr>
            <w:r>
              <w:rPr>
                <w:rFonts w:ascii="Arial" w:eastAsia="Arial" w:hAnsi="Arial" w:cs="Arial"/>
                <w:color w:val="000000"/>
                <w:sz w:val="22"/>
                <w:szCs w:val="22"/>
              </w:rPr>
              <w:t>Mendefinisikan sebuah paragraf</w:t>
            </w:r>
          </w:p>
        </w:tc>
      </w:tr>
      <w:tr w:rsidR="00D0612F">
        <w:trPr>
          <w:trHeight w:val="658"/>
        </w:trPr>
        <w:tc>
          <w:tcPr>
            <w:tcW w:w="1221"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&lt;br&gt;</w:t>
            </w:r>
          </w:p>
        </w:tc>
        <w:tc>
          <w:tcPr>
            <w:tcW w:w="407"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391" w:type="dxa"/>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3.0</w:t>
            </w:r>
          </w:p>
        </w:tc>
        <w:tc>
          <w:tcPr>
            <w:tcW w:w="591" w:type="dxa"/>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3.2</w:t>
            </w:r>
          </w:p>
        </w:tc>
        <w:tc>
          <w:tcPr>
            <w:tcW w:w="5563" w:type="dxa"/>
            <w:tcBorders>
              <w:right w:val="single" w:sz="12" w:space="0" w:color="9F9F9F"/>
            </w:tcBorders>
          </w:tcPr>
          <w:p w:rsidR="00D0612F" w:rsidRDefault="0051774A">
            <w:pPr>
              <w:pBdr>
                <w:top w:val="nil"/>
                <w:left w:val="nil"/>
                <w:bottom w:val="nil"/>
                <w:right w:val="nil"/>
                <w:between w:val="nil"/>
              </w:pBdr>
              <w:spacing w:before="6" w:line="240" w:lineRule="auto"/>
              <w:ind w:left="15" w:firstLine="0"/>
              <w:rPr>
                <w:rFonts w:ascii="Arial" w:eastAsia="Arial" w:hAnsi="Arial" w:cs="Arial"/>
                <w:color w:val="000000"/>
                <w:sz w:val="22"/>
                <w:szCs w:val="22"/>
              </w:rPr>
            </w:pPr>
            <w:r>
              <w:rPr>
                <w:rFonts w:ascii="Arial" w:eastAsia="Arial" w:hAnsi="Arial" w:cs="Arial"/>
                <w:color w:val="000000"/>
                <w:sz w:val="22"/>
                <w:szCs w:val="22"/>
              </w:rPr>
              <w:t>Menyisipkan sebuah line break</w:t>
            </w:r>
          </w:p>
        </w:tc>
      </w:tr>
      <w:tr w:rsidR="00D0612F">
        <w:trPr>
          <w:trHeight w:val="656"/>
        </w:trPr>
        <w:tc>
          <w:tcPr>
            <w:tcW w:w="1221" w:type="dxa"/>
            <w:tcBorders>
              <w:left w:val="single" w:sz="12" w:space="0" w:color="EFEFEF"/>
            </w:tcBorders>
          </w:tcPr>
          <w:p w:rsidR="00D0612F" w:rsidRDefault="0051774A">
            <w:pPr>
              <w:pBdr>
                <w:top w:val="nil"/>
                <w:left w:val="nil"/>
                <w:bottom w:val="nil"/>
                <w:right w:val="nil"/>
                <w:between w:val="nil"/>
              </w:pBdr>
              <w:spacing w:before="4" w:line="240" w:lineRule="auto"/>
              <w:ind w:left="16" w:firstLine="0"/>
              <w:rPr>
                <w:rFonts w:ascii="Arial" w:eastAsia="Arial" w:hAnsi="Arial" w:cs="Arial"/>
                <w:color w:val="000000"/>
                <w:sz w:val="22"/>
                <w:szCs w:val="22"/>
              </w:rPr>
            </w:pPr>
            <w:r>
              <w:rPr>
                <w:rFonts w:ascii="Arial" w:eastAsia="Arial" w:hAnsi="Arial" w:cs="Arial"/>
                <w:color w:val="000000"/>
                <w:sz w:val="22"/>
                <w:szCs w:val="22"/>
              </w:rPr>
              <w:t>&lt;hr&gt;</w:t>
            </w:r>
          </w:p>
        </w:tc>
        <w:tc>
          <w:tcPr>
            <w:tcW w:w="407"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391" w:type="dxa"/>
          </w:tcPr>
          <w:p w:rsidR="00D0612F" w:rsidRDefault="0051774A">
            <w:pPr>
              <w:pBdr>
                <w:top w:val="nil"/>
                <w:left w:val="nil"/>
                <w:bottom w:val="nil"/>
                <w:right w:val="nil"/>
                <w:between w:val="nil"/>
              </w:pBdr>
              <w:spacing w:before="4" w:line="240" w:lineRule="auto"/>
              <w:ind w:left="13" w:firstLine="0"/>
              <w:rPr>
                <w:rFonts w:ascii="Arial" w:eastAsia="Arial" w:hAnsi="Arial" w:cs="Arial"/>
                <w:color w:val="000000"/>
                <w:sz w:val="22"/>
                <w:szCs w:val="22"/>
              </w:rPr>
            </w:pPr>
            <w:r>
              <w:rPr>
                <w:rFonts w:ascii="Arial" w:eastAsia="Arial" w:hAnsi="Arial" w:cs="Arial"/>
                <w:color w:val="000000"/>
                <w:sz w:val="22"/>
                <w:szCs w:val="22"/>
              </w:rPr>
              <w:t>3.0</w:t>
            </w:r>
          </w:p>
        </w:tc>
        <w:tc>
          <w:tcPr>
            <w:tcW w:w="591" w:type="dxa"/>
          </w:tcPr>
          <w:p w:rsidR="00D0612F" w:rsidRDefault="0051774A">
            <w:pPr>
              <w:pBdr>
                <w:top w:val="nil"/>
                <w:left w:val="nil"/>
                <w:bottom w:val="nil"/>
                <w:right w:val="nil"/>
                <w:between w:val="nil"/>
              </w:pBdr>
              <w:spacing w:before="4" w:line="240" w:lineRule="auto"/>
              <w:ind w:left="13" w:firstLine="0"/>
              <w:rPr>
                <w:rFonts w:ascii="Arial" w:eastAsia="Arial" w:hAnsi="Arial" w:cs="Arial"/>
                <w:color w:val="000000"/>
                <w:sz w:val="22"/>
                <w:szCs w:val="22"/>
              </w:rPr>
            </w:pPr>
            <w:r>
              <w:rPr>
                <w:rFonts w:ascii="Arial" w:eastAsia="Arial" w:hAnsi="Arial" w:cs="Arial"/>
                <w:color w:val="000000"/>
                <w:sz w:val="22"/>
                <w:szCs w:val="22"/>
              </w:rPr>
              <w:t>3.2</w:t>
            </w:r>
          </w:p>
        </w:tc>
        <w:tc>
          <w:tcPr>
            <w:tcW w:w="5563" w:type="dxa"/>
            <w:tcBorders>
              <w:right w:val="single" w:sz="12" w:space="0" w:color="9F9F9F"/>
            </w:tcBorders>
          </w:tcPr>
          <w:p w:rsidR="00D0612F" w:rsidRDefault="0051774A">
            <w:pPr>
              <w:pBdr>
                <w:top w:val="nil"/>
                <w:left w:val="nil"/>
                <w:bottom w:val="nil"/>
                <w:right w:val="nil"/>
                <w:between w:val="nil"/>
              </w:pBdr>
              <w:spacing w:before="4" w:line="240" w:lineRule="auto"/>
              <w:ind w:left="15" w:firstLine="0"/>
              <w:rPr>
                <w:rFonts w:ascii="Arial" w:eastAsia="Arial" w:hAnsi="Arial" w:cs="Arial"/>
                <w:color w:val="000000"/>
                <w:sz w:val="22"/>
                <w:szCs w:val="22"/>
              </w:rPr>
            </w:pPr>
            <w:r>
              <w:rPr>
                <w:rFonts w:ascii="Arial" w:eastAsia="Arial" w:hAnsi="Arial" w:cs="Arial"/>
                <w:color w:val="000000"/>
                <w:sz w:val="22"/>
                <w:szCs w:val="22"/>
              </w:rPr>
              <w:t>Mendefinisikan sebuah garis horisontal</w:t>
            </w:r>
          </w:p>
        </w:tc>
      </w:tr>
      <w:tr w:rsidR="00D0612F">
        <w:trPr>
          <w:trHeight w:val="655"/>
        </w:trPr>
        <w:tc>
          <w:tcPr>
            <w:tcW w:w="1221" w:type="dxa"/>
            <w:tcBorders>
              <w:left w:val="single" w:sz="12" w:space="0" w:color="EFEFEF"/>
            </w:tcBorders>
          </w:tcPr>
          <w:p w:rsidR="00D0612F" w:rsidRDefault="0051774A">
            <w:pPr>
              <w:pBdr>
                <w:top w:val="nil"/>
                <w:left w:val="nil"/>
                <w:bottom w:val="nil"/>
                <w:right w:val="nil"/>
                <w:between w:val="nil"/>
              </w:pBdr>
              <w:spacing w:before="4" w:line="240" w:lineRule="auto"/>
              <w:ind w:left="16" w:firstLine="0"/>
              <w:rPr>
                <w:rFonts w:ascii="Arial" w:eastAsia="Arial" w:hAnsi="Arial" w:cs="Arial"/>
                <w:color w:val="000000"/>
                <w:sz w:val="22"/>
                <w:szCs w:val="22"/>
              </w:rPr>
            </w:pPr>
            <w:r>
              <w:rPr>
                <w:rFonts w:ascii="Arial" w:eastAsia="Arial" w:hAnsi="Arial" w:cs="Arial"/>
                <w:color w:val="000000"/>
                <w:sz w:val="22"/>
                <w:szCs w:val="22"/>
              </w:rPr>
              <w:t>&lt;!--&gt;</w:t>
            </w:r>
          </w:p>
        </w:tc>
        <w:tc>
          <w:tcPr>
            <w:tcW w:w="407"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391" w:type="dxa"/>
          </w:tcPr>
          <w:p w:rsidR="00D0612F" w:rsidRDefault="0051774A">
            <w:pPr>
              <w:pBdr>
                <w:top w:val="nil"/>
                <w:left w:val="nil"/>
                <w:bottom w:val="nil"/>
                <w:right w:val="nil"/>
                <w:between w:val="nil"/>
              </w:pBdr>
              <w:spacing w:before="4" w:line="240" w:lineRule="auto"/>
              <w:ind w:left="13" w:firstLine="0"/>
              <w:rPr>
                <w:rFonts w:ascii="Arial" w:eastAsia="Arial" w:hAnsi="Arial" w:cs="Arial"/>
                <w:color w:val="000000"/>
                <w:sz w:val="22"/>
                <w:szCs w:val="22"/>
              </w:rPr>
            </w:pPr>
            <w:r>
              <w:rPr>
                <w:rFonts w:ascii="Arial" w:eastAsia="Arial" w:hAnsi="Arial" w:cs="Arial"/>
                <w:color w:val="000000"/>
                <w:sz w:val="22"/>
                <w:szCs w:val="22"/>
              </w:rPr>
              <w:t>3.0</w:t>
            </w:r>
          </w:p>
        </w:tc>
        <w:tc>
          <w:tcPr>
            <w:tcW w:w="591" w:type="dxa"/>
          </w:tcPr>
          <w:p w:rsidR="00D0612F" w:rsidRDefault="0051774A">
            <w:pPr>
              <w:pBdr>
                <w:top w:val="nil"/>
                <w:left w:val="nil"/>
                <w:bottom w:val="nil"/>
                <w:right w:val="nil"/>
                <w:between w:val="nil"/>
              </w:pBdr>
              <w:spacing w:before="4" w:line="240" w:lineRule="auto"/>
              <w:ind w:left="13" w:firstLine="0"/>
              <w:rPr>
                <w:rFonts w:ascii="Arial" w:eastAsia="Arial" w:hAnsi="Arial" w:cs="Arial"/>
                <w:color w:val="000000"/>
                <w:sz w:val="22"/>
                <w:szCs w:val="22"/>
              </w:rPr>
            </w:pPr>
            <w:r>
              <w:rPr>
                <w:rFonts w:ascii="Arial" w:eastAsia="Arial" w:hAnsi="Arial" w:cs="Arial"/>
                <w:color w:val="000000"/>
                <w:sz w:val="22"/>
                <w:szCs w:val="22"/>
              </w:rPr>
              <w:t>3.2</w:t>
            </w:r>
          </w:p>
        </w:tc>
        <w:tc>
          <w:tcPr>
            <w:tcW w:w="5563" w:type="dxa"/>
            <w:tcBorders>
              <w:right w:val="single" w:sz="12" w:space="0" w:color="9F9F9F"/>
            </w:tcBorders>
          </w:tcPr>
          <w:p w:rsidR="00D0612F" w:rsidRDefault="0051774A">
            <w:pPr>
              <w:pBdr>
                <w:top w:val="nil"/>
                <w:left w:val="nil"/>
                <w:bottom w:val="nil"/>
                <w:right w:val="nil"/>
                <w:between w:val="nil"/>
              </w:pBdr>
              <w:spacing w:before="4" w:line="240" w:lineRule="auto"/>
              <w:ind w:left="15" w:firstLine="0"/>
              <w:rPr>
                <w:rFonts w:ascii="Arial" w:eastAsia="Arial" w:hAnsi="Arial" w:cs="Arial"/>
                <w:color w:val="000000"/>
                <w:sz w:val="22"/>
                <w:szCs w:val="22"/>
              </w:rPr>
            </w:pPr>
            <w:r>
              <w:rPr>
                <w:rFonts w:ascii="Arial" w:eastAsia="Arial" w:hAnsi="Arial" w:cs="Arial"/>
                <w:color w:val="000000"/>
                <w:sz w:val="22"/>
                <w:szCs w:val="22"/>
              </w:rPr>
              <w:t>Mendefinisikan komentar dalam kode sumber HTML</w:t>
            </w:r>
          </w:p>
        </w:tc>
      </w:tr>
    </w:tbl>
    <w:p w:rsidR="00D0612F" w:rsidRDefault="0051774A">
      <w:r>
        <w:t>Setelah itu, Anda akan mempelajari penggunaan dari beberapa tag yang digunakan dalam melakukan pemformatan tampilan halaman web supaya lebih sesuai dengan keinginan atau agar lebih rapi dan terstruktur. Perhatikan beberapa daftar tag di bawah ini, serta kegunaan utamanya dalam sebuah halaman HTML. Beberapa diantaranya</w:t>
      </w:r>
      <w:r>
        <w:tab/>
        <w:t>telah</w:t>
      </w:r>
      <w:r>
        <w:tab/>
        <w:t>dihilangkan</w:t>
      </w:r>
      <w:r>
        <w:tab/>
        <w:t>dari</w:t>
      </w:r>
      <w:r>
        <w:tab/>
        <w:t>daftar</w:t>
      </w:r>
      <w:r>
        <w:tab/>
        <w:t>tag HTML</w:t>
      </w:r>
      <w:r>
        <w:tab/>
        <w:t>standar, namun masih memungkinkan untuk ditampilkan pada beberapa browser tertentu atau browser lama.</w:t>
      </w:r>
    </w:p>
    <w:p w:rsidR="00D0612F" w:rsidRDefault="00D0612F"/>
    <w:p w:rsidR="00D0612F" w:rsidRDefault="00D0612F"/>
    <w:p w:rsidR="00D0612F" w:rsidRDefault="0051774A">
      <w:pPr>
        <w:pStyle w:val="Heading2"/>
        <w:numPr>
          <w:ilvl w:val="0"/>
          <w:numId w:val="11"/>
        </w:numPr>
        <w:ind w:left="426" w:hanging="426"/>
      </w:pPr>
      <w:r>
        <w:lastRenderedPageBreak/>
        <w:t>Tag untuk pemformatan teks dasar</w:t>
      </w:r>
    </w:p>
    <w:tbl>
      <w:tblPr>
        <w:tblStyle w:val="afff0"/>
        <w:tblW w:w="8115" w:type="dxa"/>
        <w:tblInd w:w="232" w:type="dxa"/>
        <w:tblBorders>
          <w:top w:val="single" w:sz="4" w:space="0" w:color="9F9F9F"/>
          <w:left w:val="single" w:sz="4" w:space="0" w:color="9F9F9F"/>
          <w:bottom w:val="single" w:sz="4" w:space="0" w:color="9F9F9F"/>
          <w:right w:val="single" w:sz="4" w:space="0" w:color="9F9F9F"/>
          <w:insideH w:val="single" w:sz="4" w:space="0" w:color="9F9F9F"/>
          <w:insideV w:val="single" w:sz="4" w:space="0" w:color="9F9F9F"/>
        </w:tblBorders>
        <w:tblLayout w:type="fixed"/>
        <w:tblLook w:val="0000" w:firstRow="0" w:lastRow="0" w:firstColumn="0" w:lastColumn="0" w:noHBand="0" w:noVBand="0"/>
      </w:tblPr>
      <w:tblGrid>
        <w:gridCol w:w="1466"/>
        <w:gridCol w:w="540"/>
        <w:gridCol w:w="538"/>
        <w:gridCol w:w="719"/>
        <w:gridCol w:w="4852"/>
      </w:tblGrid>
      <w:tr w:rsidR="00D0612F">
        <w:trPr>
          <w:trHeight w:val="629"/>
        </w:trPr>
        <w:tc>
          <w:tcPr>
            <w:tcW w:w="1466" w:type="dxa"/>
            <w:tcBorders>
              <w:left w:val="single" w:sz="12" w:space="0" w:color="EFEFEF"/>
            </w:tcBorders>
          </w:tcPr>
          <w:p w:rsidR="00D0612F" w:rsidRDefault="0051774A">
            <w:pPr>
              <w:pBdr>
                <w:top w:val="nil"/>
                <w:left w:val="nil"/>
                <w:bottom w:val="nil"/>
                <w:right w:val="nil"/>
                <w:between w:val="nil"/>
              </w:pBdr>
              <w:spacing w:before="2" w:line="240" w:lineRule="auto"/>
              <w:ind w:left="16" w:firstLine="0"/>
              <w:rPr>
                <w:rFonts w:ascii="Arial" w:eastAsia="Arial" w:hAnsi="Arial" w:cs="Arial"/>
                <w:b/>
                <w:color w:val="000000"/>
                <w:sz w:val="22"/>
                <w:szCs w:val="22"/>
              </w:rPr>
            </w:pPr>
            <w:r>
              <w:rPr>
                <w:rFonts w:ascii="Arial" w:eastAsia="Arial" w:hAnsi="Arial" w:cs="Arial"/>
                <w:b/>
                <w:color w:val="000000"/>
                <w:sz w:val="22"/>
                <w:szCs w:val="22"/>
              </w:rPr>
              <w:t>Start Tag</w:t>
            </w:r>
          </w:p>
        </w:tc>
        <w:tc>
          <w:tcPr>
            <w:tcW w:w="540" w:type="dxa"/>
          </w:tcPr>
          <w:p w:rsidR="00D0612F" w:rsidRDefault="0051774A">
            <w:pPr>
              <w:pBdr>
                <w:top w:val="nil"/>
                <w:left w:val="nil"/>
                <w:bottom w:val="nil"/>
                <w:right w:val="nil"/>
                <w:between w:val="nil"/>
              </w:pBdr>
              <w:spacing w:before="2" w:line="240" w:lineRule="auto"/>
              <w:ind w:left="12" w:firstLine="0"/>
              <w:rPr>
                <w:rFonts w:ascii="Arial" w:eastAsia="Arial" w:hAnsi="Arial" w:cs="Arial"/>
                <w:b/>
                <w:color w:val="000000"/>
                <w:sz w:val="22"/>
                <w:szCs w:val="22"/>
              </w:rPr>
            </w:pPr>
            <w:r>
              <w:rPr>
                <w:rFonts w:ascii="Arial" w:eastAsia="Arial" w:hAnsi="Arial" w:cs="Arial"/>
                <w:b/>
                <w:color w:val="000000"/>
                <w:sz w:val="22"/>
                <w:szCs w:val="22"/>
              </w:rPr>
              <w:t>NN</w:t>
            </w:r>
          </w:p>
        </w:tc>
        <w:tc>
          <w:tcPr>
            <w:tcW w:w="538" w:type="dxa"/>
          </w:tcPr>
          <w:p w:rsidR="00D0612F" w:rsidRDefault="0051774A">
            <w:pPr>
              <w:pBdr>
                <w:top w:val="nil"/>
                <w:left w:val="nil"/>
                <w:bottom w:val="nil"/>
                <w:right w:val="nil"/>
                <w:between w:val="nil"/>
              </w:pBdr>
              <w:spacing w:before="2" w:line="240" w:lineRule="auto"/>
              <w:ind w:left="12" w:firstLine="0"/>
              <w:rPr>
                <w:rFonts w:ascii="Arial" w:eastAsia="Arial" w:hAnsi="Arial" w:cs="Arial"/>
                <w:b/>
                <w:color w:val="000000"/>
                <w:sz w:val="22"/>
                <w:szCs w:val="22"/>
              </w:rPr>
            </w:pPr>
            <w:r>
              <w:rPr>
                <w:rFonts w:ascii="Arial" w:eastAsia="Arial" w:hAnsi="Arial" w:cs="Arial"/>
                <w:b/>
                <w:color w:val="000000"/>
                <w:sz w:val="22"/>
                <w:szCs w:val="22"/>
              </w:rPr>
              <w:t>IE</w:t>
            </w:r>
          </w:p>
        </w:tc>
        <w:tc>
          <w:tcPr>
            <w:tcW w:w="719" w:type="dxa"/>
          </w:tcPr>
          <w:p w:rsidR="00D0612F" w:rsidRDefault="0051774A">
            <w:pPr>
              <w:pBdr>
                <w:top w:val="nil"/>
                <w:left w:val="nil"/>
                <w:bottom w:val="nil"/>
                <w:right w:val="nil"/>
                <w:between w:val="nil"/>
              </w:pBdr>
              <w:spacing w:before="2" w:line="240" w:lineRule="auto"/>
              <w:ind w:left="12" w:firstLine="0"/>
              <w:rPr>
                <w:rFonts w:ascii="Arial" w:eastAsia="Arial" w:hAnsi="Arial" w:cs="Arial"/>
                <w:b/>
                <w:color w:val="000000"/>
                <w:sz w:val="22"/>
                <w:szCs w:val="22"/>
              </w:rPr>
            </w:pPr>
            <w:r>
              <w:rPr>
                <w:rFonts w:ascii="Arial" w:eastAsia="Arial" w:hAnsi="Arial" w:cs="Arial"/>
                <w:b/>
                <w:color w:val="000000"/>
                <w:sz w:val="22"/>
                <w:szCs w:val="22"/>
              </w:rPr>
              <w:t>W3C</w:t>
            </w:r>
          </w:p>
        </w:tc>
        <w:tc>
          <w:tcPr>
            <w:tcW w:w="4853" w:type="dxa"/>
            <w:tcBorders>
              <w:right w:val="single" w:sz="12" w:space="0" w:color="9F9F9F"/>
            </w:tcBorders>
          </w:tcPr>
          <w:p w:rsidR="00D0612F" w:rsidRDefault="0051774A">
            <w:pPr>
              <w:pBdr>
                <w:top w:val="nil"/>
                <w:left w:val="nil"/>
                <w:bottom w:val="nil"/>
                <w:right w:val="nil"/>
                <w:between w:val="nil"/>
              </w:pBdr>
              <w:spacing w:before="2" w:line="240" w:lineRule="auto"/>
              <w:ind w:left="13" w:firstLine="0"/>
              <w:rPr>
                <w:rFonts w:ascii="Arial" w:eastAsia="Arial" w:hAnsi="Arial" w:cs="Arial"/>
                <w:b/>
                <w:color w:val="000000"/>
                <w:sz w:val="22"/>
                <w:szCs w:val="22"/>
              </w:rPr>
            </w:pPr>
            <w:r>
              <w:rPr>
                <w:rFonts w:ascii="Arial" w:eastAsia="Arial" w:hAnsi="Arial" w:cs="Arial"/>
                <w:b/>
                <w:color w:val="000000"/>
                <w:sz w:val="22"/>
                <w:szCs w:val="22"/>
              </w:rPr>
              <w:t>Kegunaan</w:t>
            </w:r>
          </w:p>
        </w:tc>
      </w:tr>
      <w:tr w:rsidR="00D0612F">
        <w:trPr>
          <w:trHeight w:val="631"/>
        </w:trPr>
        <w:tc>
          <w:tcPr>
            <w:tcW w:w="1466"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&lt;b&gt;</w:t>
            </w:r>
          </w:p>
        </w:tc>
        <w:tc>
          <w:tcPr>
            <w:tcW w:w="540"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538"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719"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3.2</w:t>
            </w:r>
          </w:p>
        </w:tc>
        <w:tc>
          <w:tcPr>
            <w:tcW w:w="4853" w:type="dxa"/>
            <w:tcBorders>
              <w:right w:val="single" w:sz="12" w:space="0" w:color="9F9F9F"/>
            </w:tcBorders>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Mendefinisikan teks tebal</w:t>
            </w:r>
          </w:p>
        </w:tc>
      </w:tr>
      <w:tr w:rsidR="00D0612F">
        <w:trPr>
          <w:trHeight w:val="633"/>
        </w:trPr>
        <w:tc>
          <w:tcPr>
            <w:tcW w:w="1466"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&lt;big&gt;</w:t>
            </w:r>
          </w:p>
        </w:tc>
        <w:tc>
          <w:tcPr>
            <w:tcW w:w="540"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538"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719"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3.2</w:t>
            </w:r>
          </w:p>
        </w:tc>
        <w:tc>
          <w:tcPr>
            <w:tcW w:w="4853" w:type="dxa"/>
            <w:tcBorders>
              <w:right w:val="single" w:sz="12" w:space="0" w:color="9F9F9F"/>
            </w:tcBorders>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Mendefinisikan teks yang lebih besar</w:t>
            </w:r>
          </w:p>
        </w:tc>
      </w:tr>
      <w:tr w:rsidR="00D0612F">
        <w:trPr>
          <w:trHeight w:val="631"/>
        </w:trPr>
        <w:tc>
          <w:tcPr>
            <w:tcW w:w="1466" w:type="dxa"/>
            <w:tcBorders>
              <w:left w:val="single" w:sz="12" w:space="0" w:color="EFEFEF"/>
            </w:tcBorders>
          </w:tcPr>
          <w:p w:rsidR="00D0612F" w:rsidRDefault="0051774A">
            <w:pPr>
              <w:pBdr>
                <w:top w:val="nil"/>
                <w:left w:val="nil"/>
                <w:bottom w:val="nil"/>
                <w:right w:val="nil"/>
                <w:between w:val="nil"/>
              </w:pBdr>
              <w:spacing w:before="4" w:line="240" w:lineRule="auto"/>
              <w:ind w:left="16" w:firstLine="0"/>
              <w:rPr>
                <w:rFonts w:ascii="Arial" w:eastAsia="Arial" w:hAnsi="Arial" w:cs="Arial"/>
                <w:color w:val="000000"/>
                <w:sz w:val="22"/>
                <w:szCs w:val="22"/>
              </w:rPr>
            </w:pPr>
            <w:r>
              <w:rPr>
                <w:rFonts w:ascii="Arial" w:eastAsia="Arial" w:hAnsi="Arial" w:cs="Arial"/>
                <w:color w:val="000000"/>
                <w:sz w:val="22"/>
                <w:szCs w:val="22"/>
              </w:rPr>
              <w:t>&lt;em&gt;</w:t>
            </w:r>
          </w:p>
        </w:tc>
        <w:tc>
          <w:tcPr>
            <w:tcW w:w="540"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538"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719"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3.2</w:t>
            </w:r>
          </w:p>
        </w:tc>
        <w:tc>
          <w:tcPr>
            <w:tcW w:w="4853" w:type="dxa"/>
            <w:tcBorders>
              <w:right w:val="single" w:sz="12" w:space="0" w:color="9F9F9F"/>
            </w:tcBorders>
          </w:tcPr>
          <w:p w:rsidR="00D0612F" w:rsidRDefault="0051774A">
            <w:pPr>
              <w:pBdr>
                <w:top w:val="nil"/>
                <w:left w:val="nil"/>
                <w:bottom w:val="nil"/>
                <w:right w:val="nil"/>
                <w:between w:val="nil"/>
              </w:pBdr>
              <w:spacing w:before="4" w:line="240" w:lineRule="auto"/>
              <w:ind w:left="13" w:firstLine="0"/>
              <w:rPr>
                <w:rFonts w:ascii="Arial" w:eastAsia="Arial" w:hAnsi="Arial" w:cs="Arial"/>
                <w:color w:val="000000"/>
                <w:sz w:val="22"/>
                <w:szCs w:val="22"/>
              </w:rPr>
            </w:pPr>
            <w:r>
              <w:rPr>
                <w:rFonts w:ascii="Arial" w:eastAsia="Arial" w:hAnsi="Arial" w:cs="Arial"/>
                <w:color w:val="000000"/>
                <w:sz w:val="22"/>
                <w:szCs w:val="22"/>
              </w:rPr>
              <w:t>Mendefinisikan teks yang dimiringkan</w:t>
            </w:r>
          </w:p>
        </w:tc>
      </w:tr>
      <w:tr w:rsidR="00D0612F">
        <w:trPr>
          <w:trHeight w:val="631"/>
        </w:trPr>
        <w:tc>
          <w:tcPr>
            <w:tcW w:w="1466" w:type="dxa"/>
            <w:tcBorders>
              <w:left w:val="single" w:sz="12" w:space="0" w:color="EFEFEF"/>
            </w:tcBorders>
          </w:tcPr>
          <w:p w:rsidR="00D0612F" w:rsidRDefault="0051774A">
            <w:pPr>
              <w:pBdr>
                <w:top w:val="nil"/>
                <w:left w:val="nil"/>
                <w:bottom w:val="nil"/>
                <w:right w:val="nil"/>
                <w:between w:val="nil"/>
              </w:pBdr>
              <w:spacing w:before="4" w:line="240" w:lineRule="auto"/>
              <w:ind w:left="16" w:firstLine="0"/>
              <w:rPr>
                <w:rFonts w:ascii="Arial" w:eastAsia="Arial" w:hAnsi="Arial" w:cs="Arial"/>
                <w:color w:val="000000"/>
                <w:sz w:val="22"/>
                <w:szCs w:val="22"/>
              </w:rPr>
            </w:pPr>
            <w:r>
              <w:rPr>
                <w:rFonts w:ascii="Arial" w:eastAsia="Arial" w:hAnsi="Arial" w:cs="Arial"/>
                <w:color w:val="000000"/>
                <w:sz w:val="22"/>
                <w:szCs w:val="22"/>
              </w:rPr>
              <w:t>&lt;i&gt;</w:t>
            </w:r>
          </w:p>
        </w:tc>
        <w:tc>
          <w:tcPr>
            <w:tcW w:w="540"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538"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719"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3.2</w:t>
            </w:r>
          </w:p>
        </w:tc>
        <w:tc>
          <w:tcPr>
            <w:tcW w:w="4853" w:type="dxa"/>
            <w:tcBorders>
              <w:right w:val="single" w:sz="12" w:space="0" w:color="9F9F9F"/>
            </w:tcBorders>
          </w:tcPr>
          <w:p w:rsidR="00D0612F" w:rsidRDefault="0051774A">
            <w:pPr>
              <w:pBdr>
                <w:top w:val="nil"/>
                <w:left w:val="nil"/>
                <w:bottom w:val="nil"/>
                <w:right w:val="nil"/>
                <w:between w:val="nil"/>
              </w:pBdr>
              <w:spacing w:before="4" w:line="240" w:lineRule="auto"/>
              <w:ind w:left="13" w:firstLine="0"/>
              <w:rPr>
                <w:rFonts w:ascii="Arial" w:eastAsia="Arial" w:hAnsi="Arial" w:cs="Arial"/>
                <w:color w:val="000000"/>
                <w:sz w:val="22"/>
                <w:szCs w:val="22"/>
              </w:rPr>
            </w:pPr>
            <w:r>
              <w:rPr>
                <w:rFonts w:ascii="Arial" w:eastAsia="Arial" w:hAnsi="Arial" w:cs="Arial"/>
                <w:color w:val="000000"/>
                <w:sz w:val="22"/>
                <w:szCs w:val="22"/>
              </w:rPr>
              <w:t>Mendefinisikan teks yang dimiringkan</w:t>
            </w:r>
          </w:p>
        </w:tc>
      </w:tr>
      <w:tr w:rsidR="00D0612F">
        <w:trPr>
          <w:trHeight w:val="631"/>
        </w:trPr>
        <w:tc>
          <w:tcPr>
            <w:tcW w:w="1466" w:type="dxa"/>
            <w:tcBorders>
              <w:left w:val="single" w:sz="12" w:space="0" w:color="EFEFEF"/>
            </w:tcBorders>
          </w:tcPr>
          <w:p w:rsidR="00D0612F" w:rsidRDefault="0051774A">
            <w:pPr>
              <w:pBdr>
                <w:top w:val="nil"/>
                <w:left w:val="nil"/>
                <w:bottom w:val="nil"/>
                <w:right w:val="nil"/>
                <w:between w:val="nil"/>
              </w:pBdr>
              <w:spacing w:before="4" w:line="240" w:lineRule="auto"/>
              <w:ind w:left="16" w:firstLine="0"/>
              <w:rPr>
                <w:rFonts w:ascii="Arial" w:eastAsia="Arial" w:hAnsi="Arial" w:cs="Arial"/>
                <w:color w:val="000000"/>
                <w:sz w:val="22"/>
                <w:szCs w:val="22"/>
              </w:rPr>
            </w:pPr>
            <w:r>
              <w:rPr>
                <w:rFonts w:ascii="Arial" w:eastAsia="Arial" w:hAnsi="Arial" w:cs="Arial"/>
                <w:color w:val="000000"/>
                <w:sz w:val="22"/>
                <w:szCs w:val="22"/>
              </w:rPr>
              <w:t>&lt;small&gt;</w:t>
            </w:r>
          </w:p>
        </w:tc>
        <w:tc>
          <w:tcPr>
            <w:tcW w:w="540"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538"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719"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3.2</w:t>
            </w:r>
          </w:p>
        </w:tc>
        <w:tc>
          <w:tcPr>
            <w:tcW w:w="4853" w:type="dxa"/>
            <w:tcBorders>
              <w:right w:val="single" w:sz="12" w:space="0" w:color="9F9F9F"/>
            </w:tcBorders>
          </w:tcPr>
          <w:p w:rsidR="00D0612F" w:rsidRDefault="0051774A">
            <w:pPr>
              <w:pBdr>
                <w:top w:val="nil"/>
                <w:left w:val="nil"/>
                <w:bottom w:val="nil"/>
                <w:right w:val="nil"/>
                <w:between w:val="nil"/>
              </w:pBdr>
              <w:spacing w:before="4" w:line="240" w:lineRule="auto"/>
              <w:ind w:left="13" w:firstLine="0"/>
              <w:rPr>
                <w:rFonts w:ascii="Arial" w:eastAsia="Arial" w:hAnsi="Arial" w:cs="Arial"/>
                <w:color w:val="000000"/>
                <w:sz w:val="22"/>
                <w:szCs w:val="22"/>
              </w:rPr>
            </w:pPr>
            <w:r>
              <w:rPr>
                <w:rFonts w:ascii="Arial" w:eastAsia="Arial" w:hAnsi="Arial" w:cs="Arial"/>
                <w:color w:val="000000"/>
                <w:sz w:val="22"/>
                <w:szCs w:val="22"/>
              </w:rPr>
              <w:t>Mendefinisikan teks yang lebih kecil</w:t>
            </w:r>
          </w:p>
        </w:tc>
      </w:tr>
      <w:tr w:rsidR="00D0612F">
        <w:trPr>
          <w:trHeight w:val="631"/>
        </w:trPr>
        <w:tc>
          <w:tcPr>
            <w:tcW w:w="1466" w:type="dxa"/>
            <w:tcBorders>
              <w:left w:val="single" w:sz="12" w:space="0" w:color="EFEFEF"/>
            </w:tcBorders>
          </w:tcPr>
          <w:p w:rsidR="00D0612F" w:rsidRDefault="0051774A">
            <w:pPr>
              <w:pBdr>
                <w:top w:val="nil"/>
                <w:left w:val="nil"/>
                <w:bottom w:val="nil"/>
                <w:right w:val="nil"/>
                <w:between w:val="nil"/>
              </w:pBdr>
              <w:spacing w:before="4" w:line="240" w:lineRule="auto"/>
              <w:ind w:left="16" w:firstLine="0"/>
              <w:rPr>
                <w:rFonts w:ascii="Arial" w:eastAsia="Arial" w:hAnsi="Arial" w:cs="Arial"/>
                <w:color w:val="000000"/>
                <w:sz w:val="22"/>
                <w:szCs w:val="22"/>
              </w:rPr>
            </w:pPr>
            <w:r>
              <w:rPr>
                <w:rFonts w:ascii="Arial" w:eastAsia="Arial" w:hAnsi="Arial" w:cs="Arial"/>
                <w:color w:val="000000"/>
                <w:sz w:val="22"/>
                <w:szCs w:val="22"/>
              </w:rPr>
              <w:t>&lt;strong&gt;</w:t>
            </w:r>
          </w:p>
        </w:tc>
        <w:tc>
          <w:tcPr>
            <w:tcW w:w="540"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538"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719"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3.2</w:t>
            </w:r>
          </w:p>
        </w:tc>
        <w:tc>
          <w:tcPr>
            <w:tcW w:w="4853" w:type="dxa"/>
            <w:tcBorders>
              <w:right w:val="single" w:sz="12" w:space="0" w:color="9F9F9F"/>
            </w:tcBorders>
          </w:tcPr>
          <w:p w:rsidR="00D0612F" w:rsidRDefault="0051774A">
            <w:pPr>
              <w:pBdr>
                <w:top w:val="nil"/>
                <w:left w:val="nil"/>
                <w:bottom w:val="nil"/>
                <w:right w:val="nil"/>
                <w:between w:val="nil"/>
              </w:pBdr>
              <w:spacing w:before="4" w:line="240" w:lineRule="auto"/>
              <w:ind w:left="13" w:firstLine="0"/>
              <w:rPr>
                <w:rFonts w:ascii="Arial" w:eastAsia="Arial" w:hAnsi="Arial" w:cs="Arial"/>
                <w:color w:val="000000"/>
                <w:sz w:val="22"/>
                <w:szCs w:val="22"/>
              </w:rPr>
            </w:pPr>
            <w:r>
              <w:rPr>
                <w:rFonts w:ascii="Arial" w:eastAsia="Arial" w:hAnsi="Arial" w:cs="Arial"/>
                <w:color w:val="000000"/>
                <w:sz w:val="22"/>
                <w:szCs w:val="22"/>
              </w:rPr>
              <w:t>Mendefinisikan teks tebal</w:t>
            </w:r>
          </w:p>
        </w:tc>
      </w:tr>
      <w:tr w:rsidR="00D0612F">
        <w:trPr>
          <w:trHeight w:val="631"/>
        </w:trPr>
        <w:tc>
          <w:tcPr>
            <w:tcW w:w="1466" w:type="dxa"/>
            <w:tcBorders>
              <w:left w:val="single" w:sz="12" w:space="0" w:color="EFEFEF"/>
            </w:tcBorders>
          </w:tcPr>
          <w:p w:rsidR="00D0612F" w:rsidRDefault="0051774A">
            <w:pPr>
              <w:pBdr>
                <w:top w:val="nil"/>
                <w:left w:val="nil"/>
                <w:bottom w:val="nil"/>
                <w:right w:val="nil"/>
                <w:between w:val="nil"/>
              </w:pBdr>
              <w:spacing w:before="4" w:line="240" w:lineRule="auto"/>
              <w:ind w:left="16" w:firstLine="0"/>
              <w:rPr>
                <w:rFonts w:ascii="Arial" w:eastAsia="Arial" w:hAnsi="Arial" w:cs="Arial"/>
                <w:color w:val="000000"/>
                <w:sz w:val="22"/>
                <w:szCs w:val="22"/>
              </w:rPr>
            </w:pPr>
            <w:r>
              <w:rPr>
                <w:rFonts w:ascii="Arial" w:eastAsia="Arial" w:hAnsi="Arial" w:cs="Arial"/>
                <w:color w:val="000000"/>
                <w:sz w:val="22"/>
                <w:szCs w:val="22"/>
              </w:rPr>
              <w:t>&lt;sub&gt;</w:t>
            </w:r>
          </w:p>
        </w:tc>
        <w:tc>
          <w:tcPr>
            <w:tcW w:w="540"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538"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719"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3.2</w:t>
            </w:r>
          </w:p>
        </w:tc>
        <w:tc>
          <w:tcPr>
            <w:tcW w:w="4853" w:type="dxa"/>
            <w:tcBorders>
              <w:right w:val="single" w:sz="12" w:space="0" w:color="9F9F9F"/>
            </w:tcBorders>
          </w:tcPr>
          <w:p w:rsidR="00D0612F" w:rsidRDefault="0051774A">
            <w:pPr>
              <w:pBdr>
                <w:top w:val="nil"/>
                <w:left w:val="nil"/>
                <w:bottom w:val="nil"/>
                <w:right w:val="nil"/>
                <w:between w:val="nil"/>
              </w:pBdr>
              <w:spacing w:before="4" w:line="240" w:lineRule="auto"/>
              <w:ind w:left="13" w:firstLine="0"/>
              <w:rPr>
                <w:rFonts w:ascii="Arial" w:eastAsia="Arial" w:hAnsi="Arial" w:cs="Arial"/>
                <w:color w:val="000000"/>
                <w:sz w:val="22"/>
                <w:szCs w:val="22"/>
              </w:rPr>
            </w:pPr>
            <w:r>
              <w:rPr>
                <w:rFonts w:ascii="Arial" w:eastAsia="Arial" w:hAnsi="Arial" w:cs="Arial"/>
                <w:color w:val="000000"/>
                <w:sz w:val="22"/>
                <w:szCs w:val="22"/>
              </w:rPr>
              <w:t>Defines subscripted text</w:t>
            </w:r>
          </w:p>
        </w:tc>
      </w:tr>
      <w:tr w:rsidR="00D0612F">
        <w:trPr>
          <w:trHeight w:val="631"/>
        </w:trPr>
        <w:tc>
          <w:tcPr>
            <w:tcW w:w="1466"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&lt;sup&gt;</w:t>
            </w:r>
          </w:p>
        </w:tc>
        <w:tc>
          <w:tcPr>
            <w:tcW w:w="540"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538"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719"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3.2</w:t>
            </w:r>
          </w:p>
        </w:tc>
        <w:tc>
          <w:tcPr>
            <w:tcW w:w="4853" w:type="dxa"/>
            <w:tcBorders>
              <w:right w:val="single" w:sz="12" w:space="0" w:color="9F9F9F"/>
            </w:tcBorders>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Mendefinisikan teks yang posisinya lebih ke atas</w:t>
            </w:r>
          </w:p>
        </w:tc>
      </w:tr>
      <w:tr w:rsidR="00D0612F">
        <w:trPr>
          <w:trHeight w:val="631"/>
        </w:trPr>
        <w:tc>
          <w:tcPr>
            <w:tcW w:w="1466"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&lt;ins&gt;</w:t>
            </w:r>
          </w:p>
        </w:tc>
        <w:tc>
          <w:tcPr>
            <w:tcW w:w="540" w:type="dxa"/>
          </w:tcPr>
          <w:p w:rsidR="00D0612F" w:rsidRDefault="00D0612F">
            <w:pPr>
              <w:pBdr>
                <w:top w:val="nil"/>
                <w:left w:val="nil"/>
                <w:bottom w:val="nil"/>
                <w:right w:val="nil"/>
                <w:between w:val="nil"/>
              </w:pBdr>
              <w:spacing w:before="0" w:line="240" w:lineRule="auto"/>
              <w:ind w:firstLine="0"/>
              <w:rPr>
                <w:rFonts w:ascii="Times New Roman" w:hAnsi="Times New Roman"/>
                <w:color w:val="000000"/>
                <w:sz w:val="22"/>
                <w:szCs w:val="22"/>
              </w:rPr>
            </w:pPr>
          </w:p>
        </w:tc>
        <w:tc>
          <w:tcPr>
            <w:tcW w:w="538"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4.0</w:t>
            </w:r>
          </w:p>
        </w:tc>
        <w:tc>
          <w:tcPr>
            <w:tcW w:w="719"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4.0</w:t>
            </w:r>
          </w:p>
        </w:tc>
        <w:tc>
          <w:tcPr>
            <w:tcW w:w="4853" w:type="dxa"/>
            <w:tcBorders>
              <w:right w:val="single" w:sz="12" w:space="0" w:color="9F9F9F"/>
            </w:tcBorders>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Mendefinisikan teks yang bergaris bawah</w:t>
            </w:r>
          </w:p>
        </w:tc>
      </w:tr>
      <w:tr w:rsidR="00D0612F">
        <w:trPr>
          <w:trHeight w:val="632"/>
        </w:trPr>
        <w:tc>
          <w:tcPr>
            <w:tcW w:w="1466"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&lt;del&gt;</w:t>
            </w:r>
          </w:p>
        </w:tc>
        <w:tc>
          <w:tcPr>
            <w:tcW w:w="540" w:type="dxa"/>
          </w:tcPr>
          <w:p w:rsidR="00D0612F" w:rsidRDefault="00D0612F">
            <w:pPr>
              <w:pBdr>
                <w:top w:val="nil"/>
                <w:left w:val="nil"/>
                <w:bottom w:val="nil"/>
                <w:right w:val="nil"/>
                <w:between w:val="nil"/>
              </w:pBdr>
              <w:spacing w:before="0" w:line="240" w:lineRule="auto"/>
              <w:ind w:firstLine="0"/>
              <w:rPr>
                <w:rFonts w:ascii="Times New Roman" w:hAnsi="Times New Roman"/>
                <w:color w:val="000000"/>
                <w:sz w:val="22"/>
                <w:szCs w:val="22"/>
              </w:rPr>
            </w:pPr>
          </w:p>
        </w:tc>
        <w:tc>
          <w:tcPr>
            <w:tcW w:w="538"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4.0</w:t>
            </w:r>
          </w:p>
        </w:tc>
        <w:tc>
          <w:tcPr>
            <w:tcW w:w="719"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4.0</w:t>
            </w:r>
          </w:p>
        </w:tc>
        <w:tc>
          <w:tcPr>
            <w:tcW w:w="4853" w:type="dxa"/>
            <w:tcBorders>
              <w:right w:val="single" w:sz="12" w:space="0" w:color="9F9F9F"/>
            </w:tcBorders>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Mendefinisikan teks yang hendak dihapus</w:t>
            </w:r>
          </w:p>
        </w:tc>
      </w:tr>
    </w:tbl>
    <w:p w:rsidR="00D0612F" w:rsidRDefault="0051774A">
      <w:pPr>
        <w:pStyle w:val="Heading2"/>
        <w:numPr>
          <w:ilvl w:val="0"/>
          <w:numId w:val="11"/>
        </w:numPr>
        <w:ind w:left="426" w:hanging="426"/>
      </w:pPr>
      <w:r>
        <w:t>Tag untuk tampilan ‘hasil keluaran komputer’</w:t>
      </w:r>
    </w:p>
    <w:tbl>
      <w:tblPr>
        <w:tblStyle w:val="afff1"/>
        <w:tblW w:w="8117" w:type="dxa"/>
        <w:tblInd w:w="232" w:type="dxa"/>
        <w:tblBorders>
          <w:top w:val="single" w:sz="4" w:space="0" w:color="9F9F9F"/>
          <w:left w:val="single" w:sz="4" w:space="0" w:color="9F9F9F"/>
          <w:bottom w:val="single" w:sz="4" w:space="0" w:color="9F9F9F"/>
          <w:right w:val="single" w:sz="4" w:space="0" w:color="9F9F9F"/>
          <w:insideH w:val="single" w:sz="4" w:space="0" w:color="9F9F9F"/>
          <w:insideV w:val="single" w:sz="4" w:space="0" w:color="9F9F9F"/>
        </w:tblBorders>
        <w:tblLayout w:type="fixed"/>
        <w:tblLook w:val="0000" w:firstRow="0" w:lastRow="0" w:firstColumn="0" w:lastColumn="0" w:noHBand="0" w:noVBand="0"/>
      </w:tblPr>
      <w:tblGrid>
        <w:gridCol w:w="1532"/>
        <w:gridCol w:w="561"/>
        <w:gridCol w:w="583"/>
        <w:gridCol w:w="734"/>
        <w:gridCol w:w="4707"/>
      </w:tblGrid>
      <w:tr w:rsidR="00D0612F">
        <w:trPr>
          <w:trHeight w:val="632"/>
        </w:trPr>
        <w:tc>
          <w:tcPr>
            <w:tcW w:w="1532" w:type="dxa"/>
            <w:tcBorders>
              <w:left w:val="single" w:sz="12" w:space="0" w:color="EFEFEF"/>
            </w:tcBorders>
          </w:tcPr>
          <w:p w:rsidR="00D0612F" w:rsidRDefault="0051774A">
            <w:pPr>
              <w:pBdr>
                <w:top w:val="nil"/>
                <w:left w:val="nil"/>
                <w:bottom w:val="nil"/>
                <w:right w:val="nil"/>
                <w:between w:val="nil"/>
              </w:pBdr>
              <w:spacing w:before="2" w:line="240" w:lineRule="auto"/>
              <w:ind w:left="16" w:firstLine="0"/>
              <w:rPr>
                <w:rFonts w:ascii="Arial" w:eastAsia="Arial" w:hAnsi="Arial" w:cs="Arial"/>
                <w:b/>
                <w:color w:val="000000"/>
                <w:sz w:val="22"/>
                <w:szCs w:val="22"/>
              </w:rPr>
            </w:pPr>
            <w:r>
              <w:rPr>
                <w:rFonts w:ascii="Arial" w:eastAsia="Arial" w:hAnsi="Arial" w:cs="Arial"/>
                <w:b/>
                <w:color w:val="000000"/>
                <w:sz w:val="22"/>
                <w:szCs w:val="22"/>
              </w:rPr>
              <w:t>Start Tag</w:t>
            </w:r>
          </w:p>
        </w:tc>
        <w:tc>
          <w:tcPr>
            <w:tcW w:w="561" w:type="dxa"/>
          </w:tcPr>
          <w:p w:rsidR="00D0612F" w:rsidRDefault="0051774A">
            <w:pPr>
              <w:pBdr>
                <w:top w:val="nil"/>
                <w:left w:val="nil"/>
                <w:bottom w:val="nil"/>
                <w:right w:val="nil"/>
                <w:between w:val="nil"/>
              </w:pBdr>
              <w:spacing w:before="2" w:line="240" w:lineRule="auto"/>
              <w:ind w:left="12" w:firstLine="0"/>
              <w:rPr>
                <w:rFonts w:ascii="Arial" w:eastAsia="Arial" w:hAnsi="Arial" w:cs="Arial"/>
                <w:b/>
                <w:color w:val="000000"/>
                <w:sz w:val="22"/>
                <w:szCs w:val="22"/>
              </w:rPr>
            </w:pPr>
            <w:r>
              <w:rPr>
                <w:rFonts w:ascii="Arial" w:eastAsia="Arial" w:hAnsi="Arial" w:cs="Arial"/>
                <w:b/>
                <w:color w:val="000000"/>
                <w:sz w:val="22"/>
                <w:szCs w:val="22"/>
              </w:rPr>
              <w:t>NN</w:t>
            </w:r>
          </w:p>
        </w:tc>
        <w:tc>
          <w:tcPr>
            <w:tcW w:w="583" w:type="dxa"/>
          </w:tcPr>
          <w:p w:rsidR="00D0612F" w:rsidRDefault="0051774A">
            <w:pPr>
              <w:pBdr>
                <w:top w:val="nil"/>
                <w:left w:val="nil"/>
                <w:bottom w:val="nil"/>
                <w:right w:val="nil"/>
                <w:between w:val="nil"/>
              </w:pBdr>
              <w:spacing w:before="2" w:line="240" w:lineRule="auto"/>
              <w:ind w:left="13" w:firstLine="0"/>
              <w:rPr>
                <w:rFonts w:ascii="Arial" w:eastAsia="Arial" w:hAnsi="Arial" w:cs="Arial"/>
                <w:b/>
                <w:color w:val="000000"/>
                <w:sz w:val="22"/>
                <w:szCs w:val="22"/>
              </w:rPr>
            </w:pPr>
            <w:r>
              <w:rPr>
                <w:rFonts w:ascii="Arial" w:eastAsia="Arial" w:hAnsi="Arial" w:cs="Arial"/>
                <w:b/>
                <w:color w:val="000000"/>
                <w:sz w:val="22"/>
                <w:szCs w:val="22"/>
              </w:rPr>
              <w:t>IE</w:t>
            </w:r>
          </w:p>
        </w:tc>
        <w:tc>
          <w:tcPr>
            <w:tcW w:w="734" w:type="dxa"/>
          </w:tcPr>
          <w:p w:rsidR="00D0612F" w:rsidRDefault="0051774A">
            <w:pPr>
              <w:pBdr>
                <w:top w:val="nil"/>
                <w:left w:val="nil"/>
                <w:bottom w:val="nil"/>
                <w:right w:val="nil"/>
                <w:between w:val="nil"/>
              </w:pBdr>
              <w:spacing w:before="2" w:line="240" w:lineRule="auto"/>
              <w:ind w:left="14" w:firstLine="0"/>
              <w:rPr>
                <w:rFonts w:ascii="Arial" w:eastAsia="Arial" w:hAnsi="Arial" w:cs="Arial"/>
                <w:b/>
                <w:color w:val="000000"/>
                <w:sz w:val="22"/>
                <w:szCs w:val="22"/>
              </w:rPr>
            </w:pPr>
            <w:r>
              <w:rPr>
                <w:rFonts w:ascii="Arial" w:eastAsia="Arial" w:hAnsi="Arial" w:cs="Arial"/>
                <w:b/>
                <w:color w:val="000000"/>
                <w:sz w:val="22"/>
                <w:szCs w:val="22"/>
              </w:rPr>
              <w:t>W3C</w:t>
            </w:r>
          </w:p>
        </w:tc>
        <w:tc>
          <w:tcPr>
            <w:tcW w:w="4707" w:type="dxa"/>
            <w:tcBorders>
              <w:right w:val="single" w:sz="12" w:space="0" w:color="9F9F9F"/>
            </w:tcBorders>
          </w:tcPr>
          <w:p w:rsidR="00D0612F" w:rsidRDefault="0051774A">
            <w:pPr>
              <w:pBdr>
                <w:top w:val="nil"/>
                <w:left w:val="nil"/>
                <w:bottom w:val="nil"/>
                <w:right w:val="nil"/>
                <w:between w:val="nil"/>
              </w:pBdr>
              <w:spacing w:before="2" w:line="240" w:lineRule="auto"/>
              <w:ind w:left="14" w:firstLine="0"/>
              <w:rPr>
                <w:rFonts w:ascii="Arial" w:eastAsia="Arial" w:hAnsi="Arial" w:cs="Arial"/>
                <w:b/>
                <w:color w:val="000000"/>
                <w:sz w:val="22"/>
                <w:szCs w:val="22"/>
              </w:rPr>
            </w:pPr>
            <w:r>
              <w:rPr>
                <w:rFonts w:ascii="Arial" w:eastAsia="Arial" w:hAnsi="Arial" w:cs="Arial"/>
                <w:b/>
                <w:color w:val="000000"/>
                <w:sz w:val="22"/>
                <w:szCs w:val="22"/>
              </w:rPr>
              <w:t>Kegunaan</w:t>
            </w:r>
          </w:p>
        </w:tc>
      </w:tr>
      <w:tr w:rsidR="00D0612F">
        <w:trPr>
          <w:trHeight w:val="634"/>
        </w:trPr>
        <w:tc>
          <w:tcPr>
            <w:tcW w:w="1532"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&lt;code&gt;</w:t>
            </w:r>
          </w:p>
        </w:tc>
        <w:tc>
          <w:tcPr>
            <w:tcW w:w="561"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583" w:type="dxa"/>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3.0</w:t>
            </w:r>
          </w:p>
        </w:tc>
        <w:tc>
          <w:tcPr>
            <w:tcW w:w="734" w:type="dxa"/>
          </w:tcPr>
          <w:p w:rsidR="00D0612F" w:rsidRDefault="0051774A">
            <w:pPr>
              <w:pBdr>
                <w:top w:val="nil"/>
                <w:left w:val="nil"/>
                <w:bottom w:val="nil"/>
                <w:right w:val="nil"/>
                <w:between w:val="nil"/>
              </w:pBdr>
              <w:spacing w:before="6" w:line="240" w:lineRule="auto"/>
              <w:ind w:left="14" w:firstLine="0"/>
              <w:rPr>
                <w:rFonts w:ascii="Arial" w:eastAsia="Arial" w:hAnsi="Arial" w:cs="Arial"/>
                <w:color w:val="000000"/>
                <w:sz w:val="22"/>
                <w:szCs w:val="22"/>
              </w:rPr>
            </w:pPr>
            <w:r>
              <w:rPr>
                <w:rFonts w:ascii="Arial" w:eastAsia="Arial" w:hAnsi="Arial" w:cs="Arial"/>
                <w:color w:val="000000"/>
                <w:sz w:val="22"/>
                <w:szCs w:val="22"/>
              </w:rPr>
              <w:t>3.2</w:t>
            </w:r>
          </w:p>
        </w:tc>
        <w:tc>
          <w:tcPr>
            <w:tcW w:w="4707" w:type="dxa"/>
            <w:tcBorders>
              <w:right w:val="single" w:sz="12" w:space="0" w:color="9F9F9F"/>
            </w:tcBorders>
          </w:tcPr>
          <w:p w:rsidR="00D0612F" w:rsidRDefault="0051774A">
            <w:pPr>
              <w:pBdr>
                <w:top w:val="nil"/>
                <w:left w:val="nil"/>
                <w:bottom w:val="nil"/>
                <w:right w:val="nil"/>
                <w:between w:val="nil"/>
              </w:pBdr>
              <w:spacing w:before="6" w:line="240" w:lineRule="auto"/>
              <w:ind w:left="14" w:firstLine="0"/>
              <w:rPr>
                <w:rFonts w:ascii="Arial" w:eastAsia="Arial" w:hAnsi="Arial" w:cs="Arial"/>
                <w:color w:val="000000"/>
                <w:sz w:val="22"/>
                <w:szCs w:val="22"/>
              </w:rPr>
            </w:pPr>
            <w:r>
              <w:rPr>
                <w:rFonts w:ascii="Arial" w:eastAsia="Arial" w:hAnsi="Arial" w:cs="Arial"/>
                <w:color w:val="000000"/>
                <w:sz w:val="22"/>
                <w:szCs w:val="22"/>
              </w:rPr>
              <w:t>Mendefinisikan teks kode komputer</w:t>
            </w:r>
          </w:p>
        </w:tc>
      </w:tr>
      <w:tr w:rsidR="00D0612F">
        <w:trPr>
          <w:trHeight w:val="634"/>
        </w:trPr>
        <w:tc>
          <w:tcPr>
            <w:tcW w:w="1532" w:type="dxa"/>
            <w:tcBorders>
              <w:left w:val="single" w:sz="12" w:space="0" w:color="EFEFEF"/>
            </w:tcBorders>
          </w:tcPr>
          <w:p w:rsidR="00D0612F" w:rsidRDefault="0051774A">
            <w:pPr>
              <w:pBdr>
                <w:top w:val="nil"/>
                <w:left w:val="nil"/>
                <w:bottom w:val="nil"/>
                <w:right w:val="nil"/>
                <w:between w:val="nil"/>
              </w:pBdr>
              <w:spacing w:before="7" w:line="240" w:lineRule="auto"/>
              <w:ind w:left="16" w:firstLine="0"/>
              <w:rPr>
                <w:rFonts w:ascii="Arial" w:eastAsia="Arial" w:hAnsi="Arial" w:cs="Arial"/>
                <w:color w:val="000000"/>
                <w:sz w:val="22"/>
                <w:szCs w:val="22"/>
              </w:rPr>
            </w:pPr>
            <w:r>
              <w:rPr>
                <w:rFonts w:ascii="Arial" w:eastAsia="Arial" w:hAnsi="Arial" w:cs="Arial"/>
                <w:color w:val="000000"/>
                <w:sz w:val="22"/>
                <w:szCs w:val="22"/>
              </w:rPr>
              <w:t>&lt;kbd&gt;</w:t>
            </w:r>
          </w:p>
        </w:tc>
        <w:tc>
          <w:tcPr>
            <w:tcW w:w="561" w:type="dxa"/>
          </w:tcPr>
          <w:p w:rsidR="00D0612F" w:rsidRDefault="0051774A">
            <w:pPr>
              <w:pBdr>
                <w:top w:val="nil"/>
                <w:left w:val="nil"/>
                <w:bottom w:val="nil"/>
                <w:right w:val="nil"/>
                <w:between w:val="nil"/>
              </w:pBdr>
              <w:spacing w:before="7"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583" w:type="dxa"/>
          </w:tcPr>
          <w:p w:rsidR="00D0612F" w:rsidRDefault="0051774A">
            <w:pPr>
              <w:pBdr>
                <w:top w:val="nil"/>
                <w:left w:val="nil"/>
                <w:bottom w:val="nil"/>
                <w:right w:val="nil"/>
                <w:between w:val="nil"/>
              </w:pBdr>
              <w:spacing w:before="7" w:line="240" w:lineRule="auto"/>
              <w:ind w:left="13" w:firstLine="0"/>
              <w:rPr>
                <w:rFonts w:ascii="Arial" w:eastAsia="Arial" w:hAnsi="Arial" w:cs="Arial"/>
                <w:color w:val="000000"/>
                <w:sz w:val="22"/>
                <w:szCs w:val="22"/>
              </w:rPr>
            </w:pPr>
            <w:r>
              <w:rPr>
                <w:rFonts w:ascii="Arial" w:eastAsia="Arial" w:hAnsi="Arial" w:cs="Arial"/>
                <w:color w:val="000000"/>
                <w:sz w:val="22"/>
                <w:szCs w:val="22"/>
              </w:rPr>
              <w:t>3.0</w:t>
            </w:r>
          </w:p>
        </w:tc>
        <w:tc>
          <w:tcPr>
            <w:tcW w:w="734" w:type="dxa"/>
          </w:tcPr>
          <w:p w:rsidR="00D0612F" w:rsidRDefault="0051774A">
            <w:pPr>
              <w:pBdr>
                <w:top w:val="nil"/>
                <w:left w:val="nil"/>
                <w:bottom w:val="nil"/>
                <w:right w:val="nil"/>
                <w:between w:val="nil"/>
              </w:pBdr>
              <w:spacing w:before="7" w:line="240" w:lineRule="auto"/>
              <w:ind w:left="14" w:firstLine="0"/>
              <w:rPr>
                <w:rFonts w:ascii="Arial" w:eastAsia="Arial" w:hAnsi="Arial" w:cs="Arial"/>
                <w:color w:val="000000"/>
                <w:sz w:val="22"/>
                <w:szCs w:val="22"/>
              </w:rPr>
            </w:pPr>
            <w:r>
              <w:rPr>
                <w:rFonts w:ascii="Arial" w:eastAsia="Arial" w:hAnsi="Arial" w:cs="Arial"/>
                <w:color w:val="000000"/>
                <w:sz w:val="22"/>
                <w:szCs w:val="22"/>
              </w:rPr>
              <w:t>3.2</w:t>
            </w:r>
          </w:p>
        </w:tc>
        <w:tc>
          <w:tcPr>
            <w:tcW w:w="4707" w:type="dxa"/>
            <w:tcBorders>
              <w:right w:val="single" w:sz="12" w:space="0" w:color="9F9F9F"/>
            </w:tcBorders>
          </w:tcPr>
          <w:p w:rsidR="00D0612F" w:rsidRDefault="0051774A">
            <w:pPr>
              <w:pBdr>
                <w:top w:val="nil"/>
                <w:left w:val="nil"/>
                <w:bottom w:val="nil"/>
                <w:right w:val="nil"/>
                <w:between w:val="nil"/>
              </w:pBdr>
              <w:spacing w:before="7" w:line="240" w:lineRule="auto"/>
              <w:ind w:left="14" w:firstLine="0"/>
              <w:rPr>
                <w:rFonts w:ascii="Arial" w:eastAsia="Arial" w:hAnsi="Arial" w:cs="Arial"/>
                <w:color w:val="000000"/>
                <w:sz w:val="22"/>
                <w:szCs w:val="22"/>
              </w:rPr>
            </w:pPr>
            <w:r>
              <w:rPr>
                <w:rFonts w:ascii="Arial" w:eastAsia="Arial" w:hAnsi="Arial" w:cs="Arial"/>
                <w:color w:val="000000"/>
                <w:sz w:val="22"/>
                <w:szCs w:val="22"/>
              </w:rPr>
              <w:t>Mendefinisikan teks dari keyboard</w:t>
            </w:r>
          </w:p>
        </w:tc>
      </w:tr>
      <w:tr w:rsidR="00D0612F">
        <w:trPr>
          <w:trHeight w:val="634"/>
        </w:trPr>
        <w:tc>
          <w:tcPr>
            <w:tcW w:w="1532"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&lt;samp&gt;</w:t>
            </w:r>
          </w:p>
        </w:tc>
        <w:tc>
          <w:tcPr>
            <w:tcW w:w="561"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583" w:type="dxa"/>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3.0</w:t>
            </w:r>
          </w:p>
        </w:tc>
        <w:tc>
          <w:tcPr>
            <w:tcW w:w="734" w:type="dxa"/>
          </w:tcPr>
          <w:p w:rsidR="00D0612F" w:rsidRDefault="0051774A">
            <w:pPr>
              <w:pBdr>
                <w:top w:val="nil"/>
                <w:left w:val="nil"/>
                <w:bottom w:val="nil"/>
                <w:right w:val="nil"/>
                <w:between w:val="nil"/>
              </w:pBdr>
              <w:spacing w:before="6" w:line="240" w:lineRule="auto"/>
              <w:ind w:left="14" w:firstLine="0"/>
              <w:rPr>
                <w:rFonts w:ascii="Arial" w:eastAsia="Arial" w:hAnsi="Arial" w:cs="Arial"/>
                <w:color w:val="000000"/>
                <w:sz w:val="22"/>
                <w:szCs w:val="22"/>
              </w:rPr>
            </w:pPr>
            <w:r>
              <w:rPr>
                <w:rFonts w:ascii="Arial" w:eastAsia="Arial" w:hAnsi="Arial" w:cs="Arial"/>
                <w:color w:val="000000"/>
                <w:sz w:val="22"/>
                <w:szCs w:val="22"/>
              </w:rPr>
              <w:t>3.2</w:t>
            </w:r>
          </w:p>
        </w:tc>
        <w:tc>
          <w:tcPr>
            <w:tcW w:w="4707" w:type="dxa"/>
            <w:tcBorders>
              <w:right w:val="single" w:sz="12" w:space="0" w:color="9F9F9F"/>
            </w:tcBorders>
          </w:tcPr>
          <w:p w:rsidR="00D0612F" w:rsidRDefault="0051774A">
            <w:pPr>
              <w:pBdr>
                <w:top w:val="nil"/>
                <w:left w:val="nil"/>
                <w:bottom w:val="nil"/>
                <w:right w:val="nil"/>
                <w:between w:val="nil"/>
              </w:pBdr>
              <w:spacing w:before="6" w:line="240" w:lineRule="auto"/>
              <w:ind w:left="14" w:firstLine="0"/>
              <w:rPr>
                <w:rFonts w:ascii="Arial" w:eastAsia="Arial" w:hAnsi="Arial" w:cs="Arial"/>
                <w:color w:val="000000"/>
                <w:sz w:val="22"/>
                <w:szCs w:val="22"/>
              </w:rPr>
            </w:pPr>
            <w:r>
              <w:rPr>
                <w:rFonts w:ascii="Arial" w:eastAsia="Arial" w:hAnsi="Arial" w:cs="Arial"/>
                <w:color w:val="000000"/>
                <w:sz w:val="22"/>
                <w:szCs w:val="22"/>
              </w:rPr>
              <w:t>Mendefinisikan teks contoh kode komputer</w:t>
            </w:r>
          </w:p>
        </w:tc>
      </w:tr>
      <w:tr w:rsidR="00D0612F">
        <w:trPr>
          <w:trHeight w:val="635"/>
        </w:trPr>
        <w:tc>
          <w:tcPr>
            <w:tcW w:w="1532"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&lt;tt&gt;</w:t>
            </w:r>
          </w:p>
        </w:tc>
        <w:tc>
          <w:tcPr>
            <w:tcW w:w="561"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583" w:type="dxa"/>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3.0</w:t>
            </w:r>
          </w:p>
        </w:tc>
        <w:tc>
          <w:tcPr>
            <w:tcW w:w="734" w:type="dxa"/>
          </w:tcPr>
          <w:p w:rsidR="00D0612F" w:rsidRDefault="0051774A">
            <w:pPr>
              <w:pBdr>
                <w:top w:val="nil"/>
                <w:left w:val="nil"/>
                <w:bottom w:val="nil"/>
                <w:right w:val="nil"/>
                <w:between w:val="nil"/>
              </w:pBdr>
              <w:spacing w:before="6" w:line="240" w:lineRule="auto"/>
              <w:ind w:left="14" w:firstLine="0"/>
              <w:rPr>
                <w:rFonts w:ascii="Arial" w:eastAsia="Arial" w:hAnsi="Arial" w:cs="Arial"/>
                <w:color w:val="000000"/>
                <w:sz w:val="22"/>
                <w:szCs w:val="22"/>
              </w:rPr>
            </w:pPr>
            <w:r>
              <w:rPr>
                <w:rFonts w:ascii="Arial" w:eastAsia="Arial" w:hAnsi="Arial" w:cs="Arial"/>
                <w:color w:val="000000"/>
                <w:sz w:val="22"/>
                <w:szCs w:val="22"/>
              </w:rPr>
              <w:t>3.2</w:t>
            </w:r>
          </w:p>
        </w:tc>
        <w:tc>
          <w:tcPr>
            <w:tcW w:w="4707" w:type="dxa"/>
            <w:tcBorders>
              <w:right w:val="single" w:sz="12" w:space="0" w:color="9F9F9F"/>
            </w:tcBorders>
          </w:tcPr>
          <w:p w:rsidR="00D0612F" w:rsidRDefault="0051774A">
            <w:pPr>
              <w:pBdr>
                <w:top w:val="nil"/>
                <w:left w:val="nil"/>
                <w:bottom w:val="nil"/>
                <w:right w:val="nil"/>
                <w:between w:val="nil"/>
              </w:pBdr>
              <w:spacing w:before="6" w:line="240" w:lineRule="auto"/>
              <w:ind w:left="14" w:firstLine="0"/>
              <w:rPr>
                <w:rFonts w:ascii="Arial" w:eastAsia="Arial" w:hAnsi="Arial" w:cs="Arial"/>
                <w:color w:val="000000"/>
                <w:sz w:val="22"/>
                <w:szCs w:val="22"/>
              </w:rPr>
            </w:pPr>
            <w:r>
              <w:rPr>
                <w:rFonts w:ascii="Arial" w:eastAsia="Arial" w:hAnsi="Arial" w:cs="Arial"/>
                <w:color w:val="000000"/>
                <w:sz w:val="22"/>
                <w:szCs w:val="22"/>
              </w:rPr>
              <w:t>Mendefinisikan teks model teletype</w:t>
            </w:r>
          </w:p>
        </w:tc>
      </w:tr>
      <w:tr w:rsidR="00D0612F">
        <w:trPr>
          <w:trHeight w:val="635"/>
        </w:trPr>
        <w:tc>
          <w:tcPr>
            <w:tcW w:w="1532"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&lt;var&gt;</w:t>
            </w:r>
          </w:p>
        </w:tc>
        <w:tc>
          <w:tcPr>
            <w:tcW w:w="561"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583" w:type="dxa"/>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3.0</w:t>
            </w:r>
          </w:p>
        </w:tc>
        <w:tc>
          <w:tcPr>
            <w:tcW w:w="734" w:type="dxa"/>
          </w:tcPr>
          <w:p w:rsidR="00D0612F" w:rsidRDefault="0051774A">
            <w:pPr>
              <w:pBdr>
                <w:top w:val="nil"/>
                <w:left w:val="nil"/>
                <w:bottom w:val="nil"/>
                <w:right w:val="nil"/>
                <w:between w:val="nil"/>
              </w:pBdr>
              <w:spacing w:before="6" w:line="240" w:lineRule="auto"/>
              <w:ind w:left="14" w:firstLine="0"/>
              <w:rPr>
                <w:rFonts w:ascii="Arial" w:eastAsia="Arial" w:hAnsi="Arial" w:cs="Arial"/>
                <w:color w:val="000000"/>
                <w:sz w:val="22"/>
                <w:szCs w:val="22"/>
              </w:rPr>
            </w:pPr>
            <w:r>
              <w:rPr>
                <w:rFonts w:ascii="Arial" w:eastAsia="Arial" w:hAnsi="Arial" w:cs="Arial"/>
                <w:color w:val="000000"/>
                <w:sz w:val="22"/>
                <w:szCs w:val="22"/>
              </w:rPr>
              <w:t>3.2</w:t>
            </w:r>
          </w:p>
        </w:tc>
        <w:tc>
          <w:tcPr>
            <w:tcW w:w="4707" w:type="dxa"/>
            <w:tcBorders>
              <w:right w:val="single" w:sz="12" w:space="0" w:color="9F9F9F"/>
            </w:tcBorders>
          </w:tcPr>
          <w:p w:rsidR="00D0612F" w:rsidRDefault="0051774A">
            <w:pPr>
              <w:pBdr>
                <w:top w:val="nil"/>
                <w:left w:val="nil"/>
                <w:bottom w:val="nil"/>
                <w:right w:val="nil"/>
                <w:between w:val="nil"/>
              </w:pBdr>
              <w:spacing w:before="6" w:line="240" w:lineRule="auto"/>
              <w:ind w:left="14" w:firstLine="0"/>
              <w:rPr>
                <w:rFonts w:ascii="Arial" w:eastAsia="Arial" w:hAnsi="Arial" w:cs="Arial"/>
                <w:color w:val="000000"/>
                <w:sz w:val="22"/>
                <w:szCs w:val="22"/>
              </w:rPr>
            </w:pPr>
            <w:r>
              <w:rPr>
                <w:rFonts w:ascii="Arial" w:eastAsia="Arial" w:hAnsi="Arial" w:cs="Arial"/>
                <w:color w:val="000000"/>
                <w:sz w:val="22"/>
                <w:szCs w:val="22"/>
              </w:rPr>
              <w:t>Mendefinisikan sebuah variabel</w:t>
            </w:r>
          </w:p>
        </w:tc>
      </w:tr>
      <w:tr w:rsidR="00D0612F">
        <w:trPr>
          <w:trHeight w:val="635"/>
        </w:trPr>
        <w:tc>
          <w:tcPr>
            <w:tcW w:w="1532"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&lt;pre&gt;</w:t>
            </w:r>
          </w:p>
        </w:tc>
        <w:tc>
          <w:tcPr>
            <w:tcW w:w="561"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583" w:type="dxa"/>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3.0</w:t>
            </w:r>
          </w:p>
        </w:tc>
        <w:tc>
          <w:tcPr>
            <w:tcW w:w="734" w:type="dxa"/>
          </w:tcPr>
          <w:p w:rsidR="00D0612F" w:rsidRDefault="0051774A">
            <w:pPr>
              <w:pBdr>
                <w:top w:val="nil"/>
                <w:left w:val="nil"/>
                <w:bottom w:val="nil"/>
                <w:right w:val="nil"/>
                <w:between w:val="nil"/>
              </w:pBdr>
              <w:spacing w:before="6" w:line="240" w:lineRule="auto"/>
              <w:ind w:left="14" w:firstLine="0"/>
              <w:rPr>
                <w:rFonts w:ascii="Arial" w:eastAsia="Arial" w:hAnsi="Arial" w:cs="Arial"/>
                <w:color w:val="000000"/>
                <w:sz w:val="22"/>
                <w:szCs w:val="22"/>
              </w:rPr>
            </w:pPr>
            <w:r>
              <w:rPr>
                <w:rFonts w:ascii="Arial" w:eastAsia="Arial" w:hAnsi="Arial" w:cs="Arial"/>
                <w:color w:val="000000"/>
                <w:sz w:val="22"/>
                <w:szCs w:val="22"/>
              </w:rPr>
              <w:t>3.2</w:t>
            </w:r>
          </w:p>
        </w:tc>
        <w:tc>
          <w:tcPr>
            <w:tcW w:w="4707" w:type="dxa"/>
            <w:tcBorders>
              <w:right w:val="single" w:sz="12" w:space="0" w:color="9F9F9F"/>
            </w:tcBorders>
          </w:tcPr>
          <w:p w:rsidR="00D0612F" w:rsidRDefault="0051774A">
            <w:pPr>
              <w:pBdr>
                <w:top w:val="nil"/>
                <w:left w:val="nil"/>
                <w:bottom w:val="nil"/>
                <w:right w:val="nil"/>
                <w:between w:val="nil"/>
              </w:pBdr>
              <w:spacing w:before="6" w:line="240" w:lineRule="auto"/>
              <w:ind w:left="14" w:firstLine="0"/>
              <w:rPr>
                <w:rFonts w:ascii="Arial" w:eastAsia="Arial" w:hAnsi="Arial" w:cs="Arial"/>
                <w:color w:val="000000"/>
                <w:sz w:val="22"/>
                <w:szCs w:val="22"/>
              </w:rPr>
            </w:pPr>
            <w:r>
              <w:rPr>
                <w:rFonts w:ascii="Arial" w:eastAsia="Arial" w:hAnsi="Arial" w:cs="Arial"/>
                <w:color w:val="000000"/>
                <w:sz w:val="22"/>
                <w:szCs w:val="22"/>
              </w:rPr>
              <w:t>Mendefinisikan teks preformatted</w:t>
            </w:r>
          </w:p>
        </w:tc>
      </w:tr>
    </w:tbl>
    <w:p w:rsidR="00D0612F" w:rsidRDefault="0051774A">
      <w:pPr>
        <w:pStyle w:val="Heading2"/>
        <w:numPr>
          <w:ilvl w:val="0"/>
          <w:numId w:val="11"/>
        </w:numPr>
        <w:ind w:left="426" w:hanging="426"/>
      </w:pPr>
      <w:r>
        <w:lastRenderedPageBreak/>
        <w:t>Tag untuk Citation, Quotation, dan Definisi</w:t>
      </w:r>
    </w:p>
    <w:tbl>
      <w:tblPr>
        <w:tblStyle w:val="afff2"/>
        <w:tblW w:w="8117" w:type="dxa"/>
        <w:tblInd w:w="232" w:type="dxa"/>
        <w:tblBorders>
          <w:top w:val="single" w:sz="4" w:space="0" w:color="9F9F9F"/>
          <w:left w:val="single" w:sz="4" w:space="0" w:color="9F9F9F"/>
          <w:bottom w:val="single" w:sz="4" w:space="0" w:color="9F9F9F"/>
          <w:right w:val="single" w:sz="4" w:space="0" w:color="9F9F9F"/>
          <w:insideH w:val="single" w:sz="4" w:space="0" w:color="9F9F9F"/>
          <w:insideV w:val="single" w:sz="4" w:space="0" w:color="9F9F9F"/>
        </w:tblBorders>
        <w:tblLayout w:type="fixed"/>
        <w:tblLook w:val="0000" w:firstRow="0" w:lastRow="0" w:firstColumn="0" w:lastColumn="0" w:noHBand="0" w:noVBand="0"/>
      </w:tblPr>
      <w:tblGrid>
        <w:gridCol w:w="1532"/>
        <w:gridCol w:w="564"/>
        <w:gridCol w:w="565"/>
        <w:gridCol w:w="752"/>
        <w:gridCol w:w="4704"/>
      </w:tblGrid>
      <w:tr w:rsidR="00D0612F">
        <w:trPr>
          <w:trHeight w:val="632"/>
        </w:trPr>
        <w:tc>
          <w:tcPr>
            <w:tcW w:w="1532" w:type="dxa"/>
            <w:tcBorders>
              <w:left w:val="single" w:sz="12" w:space="0" w:color="EFEFEF"/>
            </w:tcBorders>
          </w:tcPr>
          <w:p w:rsidR="00D0612F" w:rsidRDefault="0051774A">
            <w:pPr>
              <w:pBdr>
                <w:top w:val="nil"/>
                <w:left w:val="nil"/>
                <w:bottom w:val="nil"/>
                <w:right w:val="nil"/>
                <w:between w:val="nil"/>
              </w:pBdr>
              <w:spacing w:before="2" w:line="240" w:lineRule="auto"/>
              <w:ind w:left="16" w:firstLine="0"/>
              <w:rPr>
                <w:rFonts w:ascii="Arial" w:eastAsia="Arial" w:hAnsi="Arial" w:cs="Arial"/>
                <w:b/>
                <w:color w:val="000000"/>
                <w:sz w:val="22"/>
                <w:szCs w:val="22"/>
              </w:rPr>
            </w:pPr>
            <w:r>
              <w:rPr>
                <w:rFonts w:ascii="Arial" w:eastAsia="Arial" w:hAnsi="Arial" w:cs="Arial"/>
                <w:b/>
                <w:color w:val="000000"/>
                <w:sz w:val="22"/>
                <w:szCs w:val="22"/>
              </w:rPr>
              <w:t>Start Tag</w:t>
            </w:r>
          </w:p>
        </w:tc>
        <w:tc>
          <w:tcPr>
            <w:tcW w:w="564" w:type="dxa"/>
          </w:tcPr>
          <w:p w:rsidR="00D0612F" w:rsidRDefault="0051774A">
            <w:pPr>
              <w:pBdr>
                <w:top w:val="nil"/>
                <w:left w:val="nil"/>
                <w:bottom w:val="nil"/>
                <w:right w:val="nil"/>
                <w:between w:val="nil"/>
              </w:pBdr>
              <w:spacing w:before="2" w:line="240" w:lineRule="auto"/>
              <w:ind w:left="15" w:firstLine="0"/>
              <w:rPr>
                <w:rFonts w:ascii="Arial" w:eastAsia="Arial" w:hAnsi="Arial" w:cs="Arial"/>
                <w:b/>
                <w:color w:val="000000"/>
                <w:sz w:val="22"/>
                <w:szCs w:val="22"/>
              </w:rPr>
            </w:pPr>
            <w:r>
              <w:rPr>
                <w:rFonts w:ascii="Arial" w:eastAsia="Arial" w:hAnsi="Arial" w:cs="Arial"/>
                <w:b/>
                <w:color w:val="000000"/>
                <w:sz w:val="22"/>
                <w:szCs w:val="22"/>
              </w:rPr>
              <w:t>NN</w:t>
            </w:r>
          </w:p>
        </w:tc>
        <w:tc>
          <w:tcPr>
            <w:tcW w:w="565" w:type="dxa"/>
            <w:tcBorders>
              <w:right w:val="single" w:sz="4" w:space="0" w:color="EFEFEF"/>
            </w:tcBorders>
          </w:tcPr>
          <w:p w:rsidR="00D0612F" w:rsidRDefault="0051774A">
            <w:pPr>
              <w:pBdr>
                <w:top w:val="nil"/>
                <w:left w:val="nil"/>
                <w:bottom w:val="nil"/>
                <w:right w:val="nil"/>
                <w:between w:val="nil"/>
              </w:pBdr>
              <w:spacing w:before="2" w:line="240" w:lineRule="auto"/>
              <w:ind w:left="12" w:firstLine="0"/>
              <w:rPr>
                <w:rFonts w:ascii="Arial" w:eastAsia="Arial" w:hAnsi="Arial" w:cs="Arial"/>
                <w:b/>
                <w:color w:val="000000"/>
                <w:sz w:val="22"/>
                <w:szCs w:val="22"/>
              </w:rPr>
            </w:pPr>
            <w:r>
              <w:rPr>
                <w:rFonts w:ascii="Arial" w:eastAsia="Arial" w:hAnsi="Arial" w:cs="Arial"/>
                <w:b/>
                <w:color w:val="000000"/>
                <w:sz w:val="22"/>
                <w:szCs w:val="22"/>
              </w:rPr>
              <w:t>IE</w:t>
            </w:r>
          </w:p>
        </w:tc>
        <w:tc>
          <w:tcPr>
            <w:tcW w:w="752" w:type="dxa"/>
            <w:tcBorders>
              <w:left w:val="single" w:sz="4" w:space="0" w:color="EFEFEF"/>
            </w:tcBorders>
          </w:tcPr>
          <w:p w:rsidR="00D0612F" w:rsidRDefault="0051774A">
            <w:pPr>
              <w:pBdr>
                <w:top w:val="nil"/>
                <w:left w:val="nil"/>
                <w:bottom w:val="nil"/>
                <w:right w:val="nil"/>
                <w:between w:val="nil"/>
              </w:pBdr>
              <w:spacing w:before="2" w:line="240" w:lineRule="auto"/>
              <w:ind w:left="12" w:firstLine="0"/>
              <w:rPr>
                <w:rFonts w:ascii="Arial" w:eastAsia="Arial" w:hAnsi="Arial" w:cs="Arial"/>
                <w:b/>
                <w:color w:val="000000"/>
                <w:sz w:val="22"/>
                <w:szCs w:val="22"/>
              </w:rPr>
            </w:pPr>
            <w:r>
              <w:rPr>
                <w:rFonts w:ascii="Arial" w:eastAsia="Arial" w:hAnsi="Arial" w:cs="Arial"/>
                <w:b/>
                <w:color w:val="000000"/>
                <w:sz w:val="22"/>
                <w:szCs w:val="22"/>
              </w:rPr>
              <w:t>W3C</w:t>
            </w:r>
          </w:p>
        </w:tc>
        <w:tc>
          <w:tcPr>
            <w:tcW w:w="4704" w:type="dxa"/>
            <w:tcBorders>
              <w:right w:val="single" w:sz="12" w:space="0" w:color="9F9F9F"/>
            </w:tcBorders>
          </w:tcPr>
          <w:p w:rsidR="00D0612F" w:rsidRDefault="0051774A">
            <w:pPr>
              <w:pBdr>
                <w:top w:val="nil"/>
                <w:left w:val="nil"/>
                <w:bottom w:val="nil"/>
                <w:right w:val="nil"/>
                <w:between w:val="nil"/>
              </w:pBdr>
              <w:spacing w:before="2" w:line="240" w:lineRule="auto"/>
              <w:ind w:left="11" w:firstLine="0"/>
              <w:rPr>
                <w:rFonts w:ascii="Arial" w:eastAsia="Arial" w:hAnsi="Arial" w:cs="Arial"/>
                <w:b/>
                <w:color w:val="000000"/>
                <w:sz w:val="22"/>
                <w:szCs w:val="22"/>
              </w:rPr>
            </w:pPr>
            <w:r>
              <w:rPr>
                <w:rFonts w:ascii="Arial" w:eastAsia="Arial" w:hAnsi="Arial" w:cs="Arial"/>
                <w:b/>
                <w:color w:val="000000"/>
                <w:sz w:val="22"/>
                <w:szCs w:val="22"/>
              </w:rPr>
              <w:t>Kegunaan</w:t>
            </w:r>
          </w:p>
        </w:tc>
      </w:tr>
      <w:tr w:rsidR="00D0612F">
        <w:trPr>
          <w:trHeight w:val="634"/>
        </w:trPr>
        <w:tc>
          <w:tcPr>
            <w:tcW w:w="1532"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&lt;abbr&gt;</w:t>
            </w:r>
          </w:p>
        </w:tc>
        <w:tc>
          <w:tcPr>
            <w:tcW w:w="564" w:type="dxa"/>
          </w:tcPr>
          <w:p w:rsidR="00D0612F" w:rsidRDefault="00D0612F">
            <w:pPr>
              <w:pBdr>
                <w:top w:val="nil"/>
                <w:left w:val="nil"/>
                <w:bottom w:val="nil"/>
                <w:right w:val="nil"/>
                <w:between w:val="nil"/>
              </w:pBdr>
              <w:spacing w:before="0" w:line="240" w:lineRule="auto"/>
              <w:ind w:firstLine="0"/>
              <w:rPr>
                <w:rFonts w:ascii="Times New Roman" w:hAnsi="Times New Roman"/>
                <w:color w:val="000000"/>
                <w:sz w:val="22"/>
                <w:szCs w:val="22"/>
              </w:rPr>
            </w:pPr>
          </w:p>
        </w:tc>
        <w:tc>
          <w:tcPr>
            <w:tcW w:w="565" w:type="dxa"/>
            <w:tcBorders>
              <w:right w:val="single" w:sz="4" w:space="0" w:color="EFEFEF"/>
            </w:tcBorders>
          </w:tcPr>
          <w:p w:rsidR="00D0612F" w:rsidRDefault="00D0612F">
            <w:pPr>
              <w:pBdr>
                <w:top w:val="nil"/>
                <w:left w:val="nil"/>
                <w:bottom w:val="nil"/>
                <w:right w:val="nil"/>
                <w:between w:val="nil"/>
              </w:pBdr>
              <w:spacing w:before="0" w:line="240" w:lineRule="auto"/>
              <w:ind w:firstLine="0"/>
              <w:rPr>
                <w:rFonts w:ascii="Times New Roman" w:hAnsi="Times New Roman"/>
                <w:color w:val="000000"/>
                <w:sz w:val="22"/>
                <w:szCs w:val="22"/>
              </w:rPr>
            </w:pPr>
          </w:p>
        </w:tc>
        <w:tc>
          <w:tcPr>
            <w:tcW w:w="752" w:type="dxa"/>
            <w:tcBorders>
              <w:left w:val="single" w:sz="4" w:space="0" w:color="EFEFEF"/>
            </w:tcBorders>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4.0</w:t>
            </w:r>
          </w:p>
        </w:tc>
        <w:tc>
          <w:tcPr>
            <w:tcW w:w="4704" w:type="dxa"/>
            <w:tcBorders>
              <w:right w:val="single" w:sz="12" w:space="0" w:color="9F9F9F"/>
            </w:tcBorders>
          </w:tcPr>
          <w:p w:rsidR="00D0612F" w:rsidRDefault="0051774A">
            <w:pPr>
              <w:pBdr>
                <w:top w:val="nil"/>
                <w:left w:val="nil"/>
                <w:bottom w:val="nil"/>
                <w:right w:val="nil"/>
                <w:between w:val="nil"/>
              </w:pBdr>
              <w:spacing w:before="6" w:line="240" w:lineRule="auto"/>
              <w:ind w:left="11" w:firstLine="0"/>
              <w:rPr>
                <w:rFonts w:ascii="Arial" w:eastAsia="Arial" w:hAnsi="Arial" w:cs="Arial"/>
                <w:color w:val="000000"/>
                <w:sz w:val="22"/>
                <w:szCs w:val="22"/>
              </w:rPr>
            </w:pPr>
            <w:r>
              <w:rPr>
                <w:rFonts w:ascii="Arial" w:eastAsia="Arial" w:hAnsi="Arial" w:cs="Arial"/>
                <w:color w:val="000000"/>
                <w:sz w:val="22"/>
                <w:szCs w:val="22"/>
              </w:rPr>
              <w:t>Mendefinisikan suatu kependekan</w:t>
            </w:r>
          </w:p>
        </w:tc>
      </w:tr>
      <w:tr w:rsidR="00D0612F">
        <w:trPr>
          <w:trHeight w:val="634"/>
        </w:trPr>
        <w:tc>
          <w:tcPr>
            <w:tcW w:w="1532"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&lt;acronym&gt;</w:t>
            </w:r>
          </w:p>
        </w:tc>
        <w:tc>
          <w:tcPr>
            <w:tcW w:w="564" w:type="dxa"/>
          </w:tcPr>
          <w:p w:rsidR="00D0612F" w:rsidRDefault="00D0612F">
            <w:pPr>
              <w:pBdr>
                <w:top w:val="nil"/>
                <w:left w:val="nil"/>
                <w:bottom w:val="nil"/>
                <w:right w:val="nil"/>
                <w:between w:val="nil"/>
              </w:pBdr>
              <w:spacing w:before="0" w:line="240" w:lineRule="auto"/>
              <w:ind w:firstLine="0"/>
              <w:rPr>
                <w:rFonts w:ascii="Times New Roman" w:hAnsi="Times New Roman"/>
                <w:color w:val="000000"/>
                <w:sz w:val="22"/>
                <w:szCs w:val="22"/>
              </w:rPr>
            </w:pPr>
          </w:p>
        </w:tc>
        <w:tc>
          <w:tcPr>
            <w:tcW w:w="565" w:type="dxa"/>
            <w:tcBorders>
              <w:right w:val="single" w:sz="4" w:space="0" w:color="EFEFEF"/>
            </w:tcBorders>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4.0</w:t>
            </w:r>
          </w:p>
        </w:tc>
        <w:tc>
          <w:tcPr>
            <w:tcW w:w="752" w:type="dxa"/>
            <w:tcBorders>
              <w:left w:val="single" w:sz="4" w:space="0" w:color="EFEFEF"/>
            </w:tcBorders>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4.0</w:t>
            </w:r>
          </w:p>
        </w:tc>
        <w:tc>
          <w:tcPr>
            <w:tcW w:w="4704" w:type="dxa"/>
            <w:tcBorders>
              <w:right w:val="single" w:sz="12" w:space="0" w:color="9F9F9F"/>
            </w:tcBorders>
          </w:tcPr>
          <w:p w:rsidR="00D0612F" w:rsidRDefault="0051774A">
            <w:pPr>
              <w:pBdr>
                <w:top w:val="nil"/>
                <w:left w:val="nil"/>
                <w:bottom w:val="nil"/>
                <w:right w:val="nil"/>
                <w:between w:val="nil"/>
              </w:pBdr>
              <w:spacing w:before="6" w:line="240" w:lineRule="auto"/>
              <w:ind w:left="11" w:firstLine="0"/>
              <w:rPr>
                <w:rFonts w:ascii="Arial" w:eastAsia="Arial" w:hAnsi="Arial" w:cs="Arial"/>
                <w:color w:val="000000"/>
                <w:sz w:val="22"/>
                <w:szCs w:val="22"/>
              </w:rPr>
            </w:pPr>
            <w:r>
              <w:rPr>
                <w:rFonts w:ascii="Arial" w:eastAsia="Arial" w:hAnsi="Arial" w:cs="Arial"/>
                <w:color w:val="000000"/>
                <w:sz w:val="22"/>
                <w:szCs w:val="22"/>
              </w:rPr>
              <w:t>Mendefinisikan suatu singkatan</w:t>
            </w:r>
          </w:p>
        </w:tc>
      </w:tr>
      <w:tr w:rsidR="00D0612F">
        <w:trPr>
          <w:trHeight w:val="636"/>
        </w:trPr>
        <w:tc>
          <w:tcPr>
            <w:tcW w:w="1532"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&lt;address&gt;</w:t>
            </w:r>
          </w:p>
        </w:tc>
        <w:tc>
          <w:tcPr>
            <w:tcW w:w="564" w:type="dxa"/>
          </w:tcPr>
          <w:p w:rsidR="00D0612F" w:rsidRDefault="0051774A">
            <w:pPr>
              <w:pBdr>
                <w:top w:val="nil"/>
                <w:left w:val="nil"/>
                <w:bottom w:val="nil"/>
                <w:right w:val="nil"/>
                <w:between w:val="nil"/>
              </w:pBdr>
              <w:spacing w:before="6" w:line="240" w:lineRule="auto"/>
              <w:ind w:left="15" w:firstLine="0"/>
              <w:rPr>
                <w:rFonts w:ascii="Arial" w:eastAsia="Arial" w:hAnsi="Arial" w:cs="Arial"/>
                <w:color w:val="000000"/>
                <w:sz w:val="22"/>
                <w:szCs w:val="22"/>
              </w:rPr>
            </w:pPr>
            <w:r>
              <w:rPr>
                <w:rFonts w:ascii="Arial" w:eastAsia="Arial" w:hAnsi="Arial" w:cs="Arial"/>
                <w:color w:val="000000"/>
                <w:sz w:val="22"/>
                <w:szCs w:val="22"/>
              </w:rPr>
              <w:t>4.0</w:t>
            </w:r>
          </w:p>
        </w:tc>
        <w:tc>
          <w:tcPr>
            <w:tcW w:w="565" w:type="dxa"/>
            <w:tcBorders>
              <w:right w:val="single" w:sz="4" w:space="0" w:color="EFEFEF"/>
            </w:tcBorders>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4.0</w:t>
            </w:r>
          </w:p>
        </w:tc>
        <w:tc>
          <w:tcPr>
            <w:tcW w:w="752" w:type="dxa"/>
            <w:tcBorders>
              <w:left w:val="single" w:sz="4" w:space="0" w:color="EFEFEF"/>
            </w:tcBorders>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3.2</w:t>
            </w:r>
          </w:p>
        </w:tc>
        <w:tc>
          <w:tcPr>
            <w:tcW w:w="4704" w:type="dxa"/>
            <w:tcBorders>
              <w:right w:val="single" w:sz="12" w:space="0" w:color="9F9F9F"/>
            </w:tcBorders>
          </w:tcPr>
          <w:p w:rsidR="00D0612F" w:rsidRDefault="0051774A">
            <w:pPr>
              <w:pBdr>
                <w:top w:val="nil"/>
                <w:left w:val="nil"/>
                <w:bottom w:val="nil"/>
                <w:right w:val="nil"/>
                <w:between w:val="nil"/>
              </w:pBdr>
              <w:spacing w:before="6" w:line="240" w:lineRule="auto"/>
              <w:ind w:left="11" w:firstLine="0"/>
              <w:rPr>
                <w:rFonts w:ascii="Arial" w:eastAsia="Arial" w:hAnsi="Arial" w:cs="Arial"/>
                <w:color w:val="000000"/>
                <w:sz w:val="22"/>
                <w:szCs w:val="22"/>
              </w:rPr>
            </w:pPr>
            <w:r>
              <w:rPr>
                <w:rFonts w:ascii="Arial" w:eastAsia="Arial" w:hAnsi="Arial" w:cs="Arial"/>
                <w:color w:val="000000"/>
                <w:sz w:val="22"/>
                <w:szCs w:val="22"/>
              </w:rPr>
              <w:t>Mendefinisikan suatu elemen alamat</w:t>
            </w:r>
          </w:p>
        </w:tc>
      </w:tr>
      <w:tr w:rsidR="00D0612F">
        <w:trPr>
          <w:trHeight w:val="634"/>
        </w:trPr>
        <w:tc>
          <w:tcPr>
            <w:tcW w:w="1532" w:type="dxa"/>
            <w:tcBorders>
              <w:left w:val="single" w:sz="12" w:space="0" w:color="EFEFEF"/>
            </w:tcBorders>
          </w:tcPr>
          <w:p w:rsidR="00D0612F" w:rsidRDefault="0051774A">
            <w:pPr>
              <w:pBdr>
                <w:top w:val="nil"/>
                <w:left w:val="nil"/>
                <w:bottom w:val="nil"/>
                <w:right w:val="nil"/>
                <w:between w:val="nil"/>
              </w:pBdr>
              <w:spacing w:before="4" w:line="240" w:lineRule="auto"/>
              <w:ind w:left="16" w:firstLine="0"/>
              <w:rPr>
                <w:rFonts w:ascii="Arial" w:eastAsia="Arial" w:hAnsi="Arial" w:cs="Arial"/>
                <w:color w:val="000000"/>
                <w:sz w:val="22"/>
                <w:szCs w:val="22"/>
              </w:rPr>
            </w:pPr>
            <w:r>
              <w:rPr>
                <w:rFonts w:ascii="Arial" w:eastAsia="Arial" w:hAnsi="Arial" w:cs="Arial"/>
                <w:color w:val="000000"/>
                <w:sz w:val="22"/>
                <w:szCs w:val="22"/>
              </w:rPr>
              <w:t>&lt;bdo&gt;</w:t>
            </w:r>
          </w:p>
        </w:tc>
        <w:tc>
          <w:tcPr>
            <w:tcW w:w="564" w:type="dxa"/>
          </w:tcPr>
          <w:p w:rsidR="00D0612F" w:rsidRDefault="00D0612F">
            <w:pPr>
              <w:pBdr>
                <w:top w:val="nil"/>
                <w:left w:val="nil"/>
                <w:bottom w:val="nil"/>
                <w:right w:val="nil"/>
                <w:between w:val="nil"/>
              </w:pBdr>
              <w:spacing w:before="0" w:line="240" w:lineRule="auto"/>
              <w:ind w:firstLine="0"/>
              <w:rPr>
                <w:rFonts w:ascii="Times New Roman" w:hAnsi="Times New Roman"/>
                <w:color w:val="000000"/>
                <w:sz w:val="22"/>
                <w:szCs w:val="22"/>
              </w:rPr>
            </w:pPr>
          </w:p>
        </w:tc>
        <w:tc>
          <w:tcPr>
            <w:tcW w:w="565" w:type="dxa"/>
            <w:tcBorders>
              <w:right w:val="single" w:sz="4" w:space="0" w:color="EFEFEF"/>
            </w:tcBorders>
          </w:tcPr>
          <w:p w:rsidR="00D0612F" w:rsidRDefault="00D0612F">
            <w:pPr>
              <w:pBdr>
                <w:top w:val="nil"/>
                <w:left w:val="nil"/>
                <w:bottom w:val="nil"/>
                <w:right w:val="nil"/>
                <w:between w:val="nil"/>
              </w:pBdr>
              <w:spacing w:before="0" w:line="240" w:lineRule="auto"/>
              <w:ind w:firstLine="0"/>
              <w:rPr>
                <w:rFonts w:ascii="Times New Roman" w:hAnsi="Times New Roman"/>
                <w:color w:val="000000"/>
                <w:sz w:val="22"/>
                <w:szCs w:val="22"/>
              </w:rPr>
            </w:pPr>
          </w:p>
        </w:tc>
        <w:tc>
          <w:tcPr>
            <w:tcW w:w="752" w:type="dxa"/>
            <w:tcBorders>
              <w:left w:val="single" w:sz="4" w:space="0" w:color="EFEFEF"/>
            </w:tcBorders>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4.0</w:t>
            </w:r>
          </w:p>
        </w:tc>
        <w:tc>
          <w:tcPr>
            <w:tcW w:w="4704" w:type="dxa"/>
            <w:tcBorders>
              <w:right w:val="single" w:sz="12" w:space="0" w:color="9F9F9F"/>
            </w:tcBorders>
          </w:tcPr>
          <w:p w:rsidR="00D0612F" w:rsidRDefault="0051774A">
            <w:pPr>
              <w:pBdr>
                <w:top w:val="nil"/>
                <w:left w:val="nil"/>
                <w:bottom w:val="nil"/>
                <w:right w:val="nil"/>
                <w:between w:val="nil"/>
              </w:pBdr>
              <w:spacing w:before="4" w:line="240" w:lineRule="auto"/>
              <w:ind w:left="11" w:firstLine="0"/>
              <w:rPr>
                <w:rFonts w:ascii="Arial" w:eastAsia="Arial" w:hAnsi="Arial" w:cs="Arial"/>
                <w:color w:val="000000"/>
                <w:sz w:val="22"/>
                <w:szCs w:val="22"/>
              </w:rPr>
            </w:pPr>
            <w:r>
              <w:rPr>
                <w:rFonts w:ascii="Arial" w:eastAsia="Arial" w:hAnsi="Arial" w:cs="Arial"/>
                <w:color w:val="000000"/>
                <w:sz w:val="22"/>
                <w:szCs w:val="22"/>
              </w:rPr>
              <w:t>Mendefinisikan arah teks</w:t>
            </w:r>
          </w:p>
        </w:tc>
      </w:tr>
      <w:tr w:rsidR="00D0612F">
        <w:trPr>
          <w:trHeight w:val="634"/>
        </w:trPr>
        <w:tc>
          <w:tcPr>
            <w:tcW w:w="1532" w:type="dxa"/>
            <w:tcBorders>
              <w:left w:val="single" w:sz="12" w:space="0" w:color="EFEFEF"/>
            </w:tcBorders>
          </w:tcPr>
          <w:p w:rsidR="00D0612F" w:rsidRDefault="0051774A">
            <w:pPr>
              <w:pBdr>
                <w:top w:val="nil"/>
                <w:left w:val="nil"/>
                <w:bottom w:val="nil"/>
                <w:right w:val="nil"/>
                <w:between w:val="nil"/>
              </w:pBdr>
              <w:spacing w:before="4" w:line="240" w:lineRule="auto"/>
              <w:ind w:left="16" w:firstLine="0"/>
              <w:rPr>
                <w:rFonts w:ascii="Arial" w:eastAsia="Arial" w:hAnsi="Arial" w:cs="Arial"/>
                <w:color w:val="000000"/>
                <w:sz w:val="22"/>
                <w:szCs w:val="22"/>
              </w:rPr>
            </w:pPr>
            <w:r>
              <w:rPr>
                <w:rFonts w:ascii="Arial" w:eastAsia="Arial" w:hAnsi="Arial" w:cs="Arial"/>
                <w:color w:val="000000"/>
                <w:sz w:val="22"/>
                <w:szCs w:val="22"/>
              </w:rPr>
              <w:t>&lt;blockquote&gt;</w:t>
            </w:r>
          </w:p>
        </w:tc>
        <w:tc>
          <w:tcPr>
            <w:tcW w:w="564" w:type="dxa"/>
          </w:tcPr>
          <w:p w:rsidR="00D0612F" w:rsidRDefault="0051774A">
            <w:pPr>
              <w:pBdr>
                <w:top w:val="nil"/>
                <w:left w:val="nil"/>
                <w:bottom w:val="nil"/>
                <w:right w:val="nil"/>
                <w:between w:val="nil"/>
              </w:pBdr>
              <w:spacing w:before="4" w:line="240" w:lineRule="auto"/>
              <w:ind w:left="15" w:firstLine="0"/>
              <w:rPr>
                <w:rFonts w:ascii="Arial" w:eastAsia="Arial" w:hAnsi="Arial" w:cs="Arial"/>
                <w:color w:val="000000"/>
                <w:sz w:val="22"/>
                <w:szCs w:val="22"/>
              </w:rPr>
            </w:pPr>
            <w:r>
              <w:rPr>
                <w:rFonts w:ascii="Arial" w:eastAsia="Arial" w:hAnsi="Arial" w:cs="Arial"/>
                <w:color w:val="000000"/>
                <w:sz w:val="22"/>
                <w:szCs w:val="22"/>
              </w:rPr>
              <w:t>3.0</w:t>
            </w:r>
          </w:p>
        </w:tc>
        <w:tc>
          <w:tcPr>
            <w:tcW w:w="565" w:type="dxa"/>
            <w:tcBorders>
              <w:right w:val="single" w:sz="4" w:space="0" w:color="EFEFEF"/>
            </w:tcBorders>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752" w:type="dxa"/>
            <w:tcBorders>
              <w:left w:val="single" w:sz="4" w:space="0" w:color="EFEFEF"/>
            </w:tcBorders>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3.2</w:t>
            </w:r>
          </w:p>
        </w:tc>
        <w:tc>
          <w:tcPr>
            <w:tcW w:w="4704" w:type="dxa"/>
            <w:tcBorders>
              <w:right w:val="single" w:sz="12" w:space="0" w:color="9F9F9F"/>
            </w:tcBorders>
          </w:tcPr>
          <w:p w:rsidR="00D0612F" w:rsidRDefault="0051774A">
            <w:pPr>
              <w:pBdr>
                <w:top w:val="nil"/>
                <w:left w:val="nil"/>
                <w:bottom w:val="nil"/>
                <w:right w:val="nil"/>
                <w:between w:val="nil"/>
              </w:pBdr>
              <w:spacing w:before="4" w:line="240" w:lineRule="auto"/>
              <w:ind w:left="11" w:firstLine="0"/>
              <w:rPr>
                <w:rFonts w:ascii="Arial" w:eastAsia="Arial" w:hAnsi="Arial" w:cs="Arial"/>
                <w:color w:val="000000"/>
                <w:sz w:val="22"/>
                <w:szCs w:val="22"/>
              </w:rPr>
            </w:pPr>
            <w:r>
              <w:rPr>
                <w:rFonts w:ascii="Arial" w:eastAsia="Arial" w:hAnsi="Arial" w:cs="Arial"/>
                <w:color w:val="000000"/>
                <w:sz w:val="22"/>
                <w:szCs w:val="22"/>
              </w:rPr>
              <w:t>Mendefinisikan quotation panjang</w:t>
            </w:r>
          </w:p>
        </w:tc>
      </w:tr>
      <w:tr w:rsidR="00D0612F">
        <w:trPr>
          <w:trHeight w:val="634"/>
        </w:trPr>
        <w:tc>
          <w:tcPr>
            <w:tcW w:w="1532" w:type="dxa"/>
            <w:tcBorders>
              <w:left w:val="single" w:sz="12" w:space="0" w:color="EFEFEF"/>
            </w:tcBorders>
          </w:tcPr>
          <w:p w:rsidR="00D0612F" w:rsidRDefault="0051774A">
            <w:pPr>
              <w:pBdr>
                <w:top w:val="nil"/>
                <w:left w:val="nil"/>
                <w:bottom w:val="nil"/>
                <w:right w:val="nil"/>
                <w:between w:val="nil"/>
              </w:pBdr>
              <w:spacing w:before="4" w:line="240" w:lineRule="auto"/>
              <w:ind w:left="16" w:firstLine="0"/>
              <w:rPr>
                <w:rFonts w:ascii="Arial" w:eastAsia="Arial" w:hAnsi="Arial" w:cs="Arial"/>
                <w:color w:val="000000"/>
                <w:sz w:val="22"/>
                <w:szCs w:val="22"/>
              </w:rPr>
            </w:pPr>
            <w:r>
              <w:rPr>
                <w:rFonts w:ascii="Arial" w:eastAsia="Arial" w:hAnsi="Arial" w:cs="Arial"/>
                <w:color w:val="000000"/>
                <w:sz w:val="22"/>
                <w:szCs w:val="22"/>
              </w:rPr>
              <w:t>&lt;q&gt;</w:t>
            </w:r>
          </w:p>
        </w:tc>
        <w:tc>
          <w:tcPr>
            <w:tcW w:w="564" w:type="dxa"/>
          </w:tcPr>
          <w:p w:rsidR="00D0612F" w:rsidRDefault="00D0612F">
            <w:pPr>
              <w:pBdr>
                <w:top w:val="nil"/>
                <w:left w:val="nil"/>
                <w:bottom w:val="nil"/>
                <w:right w:val="nil"/>
                <w:between w:val="nil"/>
              </w:pBdr>
              <w:spacing w:before="0" w:line="240" w:lineRule="auto"/>
              <w:ind w:firstLine="0"/>
              <w:rPr>
                <w:rFonts w:ascii="Times New Roman" w:hAnsi="Times New Roman"/>
                <w:color w:val="000000"/>
                <w:sz w:val="22"/>
                <w:szCs w:val="22"/>
              </w:rPr>
            </w:pPr>
          </w:p>
        </w:tc>
        <w:tc>
          <w:tcPr>
            <w:tcW w:w="565" w:type="dxa"/>
            <w:tcBorders>
              <w:right w:val="single" w:sz="4" w:space="0" w:color="EFEFEF"/>
            </w:tcBorders>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4.0</w:t>
            </w:r>
          </w:p>
        </w:tc>
        <w:tc>
          <w:tcPr>
            <w:tcW w:w="752" w:type="dxa"/>
            <w:tcBorders>
              <w:left w:val="single" w:sz="4" w:space="0" w:color="EFEFEF"/>
            </w:tcBorders>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4.0</w:t>
            </w:r>
          </w:p>
        </w:tc>
        <w:tc>
          <w:tcPr>
            <w:tcW w:w="4704" w:type="dxa"/>
            <w:tcBorders>
              <w:right w:val="single" w:sz="12" w:space="0" w:color="9F9F9F"/>
            </w:tcBorders>
          </w:tcPr>
          <w:p w:rsidR="00D0612F" w:rsidRDefault="0051774A">
            <w:pPr>
              <w:pBdr>
                <w:top w:val="nil"/>
                <w:left w:val="nil"/>
                <w:bottom w:val="nil"/>
                <w:right w:val="nil"/>
                <w:between w:val="nil"/>
              </w:pBdr>
              <w:spacing w:before="4" w:line="240" w:lineRule="auto"/>
              <w:ind w:left="11" w:firstLine="0"/>
              <w:rPr>
                <w:rFonts w:ascii="Arial" w:eastAsia="Arial" w:hAnsi="Arial" w:cs="Arial"/>
                <w:color w:val="000000"/>
                <w:sz w:val="22"/>
                <w:szCs w:val="22"/>
              </w:rPr>
            </w:pPr>
            <w:r>
              <w:rPr>
                <w:rFonts w:ascii="Arial" w:eastAsia="Arial" w:hAnsi="Arial" w:cs="Arial"/>
                <w:color w:val="000000"/>
                <w:sz w:val="22"/>
                <w:szCs w:val="22"/>
              </w:rPr>
              <w:t>Mendefinisikan quotation pendek</w:t>
            </w:r>
          </w:p>
        </w:tc>
      </w:tr>
      <w:tr w:rsidR="00D0612F">
        <w:trPr>
          <w:trHeight w:val="634"/>
        </w:trPr>
        <w:tc>
          <w:tcPr>
            <w:tcW w:w="1532" w:type="dxa"/>
            <w:tcBorders>
              <w:left w:val="single" w:sz="12" w:space="0" w:color="EFEFEF"/>
            </w:tcBorders>
          </w:tcPr>
          <w:p w:rsidR="00D0612F" w:rsidRDefault="0051774A">
            <w:pPr>
              <w:pBdr>
                <w:top w:val="nil"/>
                <w:left w:val="nil"/>
                <w:bottom w:val="nil"/>
                <w:right w:val="nil"/>
                <w:between w:val="nil"/>
              </w:pBdr>
              <w:spacing w:before="4" w:line="240" w:lineRule="auto"/>
              <w:ind w:left="16" w:firstLine="0"/>
              <w:rPr>
                <w:rFonts w:ascii="Arial" w:eastAsia="Arial" w:hAnsi="Arial" w:cs="Arial"/>
                <w:color w:val="000000"/>
                <w:sz w:val="22"/>
                <w:szCs w:val="22"/>
              </w:rPr>
            </w:pPr>
            <w:r>
              <w:rPr>
                <w:rFonts w:ascii="Arial" w:eastAsia="Arial" w:hAnsi="Arial" w:cs="Arial"/>
                <w:color w:val="000000"/>
                <w:sz w:val="22"/>
                <w:szCs w:val="22"/>
              </w:rPr>
              <w:t>&lt;cite&gt;</w:t>
            </w:r>
          </w:p>
        </w:tc>
        <w:tc>
          <w:tcPr>
            <w:tcW w:w="564" w:type="dxa"/>
          </w:tcPr>
          <w:p w:rsidR="00D0612F" w:rsidRDefault="0051774A">
            <w:pPr>
              <w:pBdr>
                <w:top w:val="nil"/>
                <w:left w:val="nil"/>
                <w:bottom w:val="nil"/>
                <w:right w:val="nil"/>
                <w:between w:val="nil"/>
              </w:pBdr>
              <w:spacing w:before="4" w:line="240" w:lineRule="auto"/>
              <w:ind w:left="15" w:firstLine="0"/>
              <w:rPr>
                <w:rFonts w:ascii="Arial" w:eastAsia="Arial" w:hAnsi="Arial" w:cs="Arial"/>
                <w:color w:val="000000"/>
                <w:sz w:val="22"/>
                <w:szCs w:val="22"/>
              </w:rPr>
            </w:pPr>
            <w:r>
              <w:rPr>
                <w:rFonts w:ascii="Arial" w:eastAsia="Arial" w:hAnsi="Arial" w:cs="Arial"/>
                <w:color w:val="000000"/>
                <w:sz w:val="22"/>
                <w:szCs w:val="22"/>
              </w:rPr>
              <w:t>3.0</w:t>
            </w:r>
          </w:p>
        </w:tc>
        <w:tc>
          <w:tcPr>
            <w:tcW w:w="565" w:type="dxa"/>
            <w:tcBorders>
              <w:right w:val="single" w:sz="4" w:space="0" w:color="EFEFEF"/>
            </w:tcBorders>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752" w:type="dxa"/>
            <w:tcBorders>
              <w:left w:val="single" w:sz="4" w:space="0" w:color="EFEFEF"/>
            </w:tcBorders>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3.2</w:t>
            </w:r>
          </w:p>
        </w:tc>
        <w:tc>
          <w:tcPr>
            <w:tcW w:w="4704" w:type="dxa"/>
            <w:tcBorders>
              <w:right w:val="single" w:sz="12" w:space="0" w:color="9F9F9F"/>
            </w:tcBorders>
          </w:tcPr>
          <w:p w:rsidR="00D0612F" w:rsidRDefault="0051774A">
            <w:pPr>
              <w:pBdr>
                <w:top w:val="nil"/>
                <w:left w:val="nil"/>
                <w:bottom w:val="nil"/>
                <w:right w:val="nil"/>
                <w:between w:val="nil"/>
              </w:pBdr>
              <w:spacing w:before="4" w:line="240" w:lineRule="auto"/>
              <w:ind w:left="11" w:firstLine="0"/>
              <w:rPr>
                <w:rFonts w:ascii="Arial" w:eastAsia="Arial" w:hAnsi="Arial" w:cs="Arial"/>
                <w:color w:val="000000"/>
                <w:sz w:val="22"/>
                <w:szCs w:val="22"/>
              </w:rPr>
            </w:pPr>
            <w:r>
              <w:rPr>
                <w:rFonts w:ascii="Arial" w:eastAsia="Arial" w:hAnsi="Arial" w:cs="Arial"/>
                <w:color w:val="000000"/>
                <w:sz w:val="22"/>
                <w:szCs w:val="22"/>
              </w:rPr>
              <w:t>Mendefinisikan suatu kutipan</w:t>
            </w:r>
          </w:p>
        </w:tc>
      </w:tr>
      <w:tr w:rsidR="00D0612F">
        <w:trPr>
          <w:trHeight w:val="633"/>
        </w:trPr>
        <w:tc>
          <w:tcPr>
            <w:tcW w:w="1532" w:type="dxa"/>
            <w:tcBorders>
              <w:left w:val="single" w:sz="12" w:space="0" w:color="EFEFEF"/>
            </w:tcBorders>
          </w:tcPr>
          <w:p w:rsidR="00D0612F" w:rsidRDefault="0051774A">
            <w:pPr>
              <w:pBdr>
                <w:top w:val="nil"/>
                <w:left w:val="nil"/>
                <w:bottom w:val="nil"/>
                <w:right w:val="nil"/>
                <w:between w:val="nil"/>
              </w:pBdr>
              <w:spacing w:before="4" w:line="240" w:lineRule="auto"/>
              <w:ind w:left="16" w:firstLine="0"/>
              <w:rPr>
                <w:rFonts w:ascii="Arial" w:eastAsia="Arial" w:hAnsi="Arial" w:cs="Arial"/>
                <w:color w:val="000000"/>
                <w:sz w:val="22"/>
                <w:szCs w:val="22"/>
              </w:rPr>
            </w:pPr>
            <w:r>
              <w:rPr>
                <w:rFonts w:ascii="Arial" w:eastAsia="Arial" w:hAnsi="Arial" w:cs="Arial"/>
                <w:color w:val="000000"/>
                <w:sz w:val="22"/>
                <w:szCs w:val="22"/>
              </w:rPr>
              <w:t>&lt;dfn&gt;</w:t>
            </w:r>
          </w:p>
        </w:tc>
        <w:tc>
          <w:tcPr>
            <w:tcW w:w="564" w:type="dxa"/>
          </w:tcPr>
          <w:p w:rsidR="00D0612F" w:rsidRDefault="00D0612F">
            <w:pPr>
              <w:pBdr>
                <w:top w:val="nil"/>
                <w:left w:val="nil"/>
                <w:bottom w:val="nil"/>
                <w:right w:val="nil"/>
                <w:between w:val="nil"/>
              </w:pBdr>
              <w:spacing w:before="0" w:line="240" w:lineRule="auto"/>
              <w:ind w:firstLine="0"/>
              <w:rPr>
                <w:rFonts w:ascii="Times New Roman" w:hAnsi="Times New Roman"/>
                <w:color w:val="000000"/>
                <w:sz w:val="22"/>
                <w:szCs w:val="22"/>
              </w:rPr>
            </w:pPr>
          </w:p>
        </w:tc>
        <w:tc>
          <w:tcPr>
            <w:tcW w:w="565"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752"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3.2</w:t>
            </w:r>
          </w:p>
        </w:tc>
        <w:tc>
          <w:tcPr>
            <w:tcW w:w="4704" w:type="dxa"/>
            <w:tcBorders>
              <w:right w:val="single" w:sz="12" w:space="0" w:color="9F9F9F"/>
            </w:tcBorders>
          </w:tcPr>
          <w:p w:rsidR="00D0612F" w:rsidRDefault="0051774A">
            <w:pPr>
              <w:pBdr>
                <w:top w:val="nil"/>
                <w:left w:val="nil"/>
                <w:bottom w:val="nil"/>
                <w:right w:val="nil"/>
                <w:between w:val="nil"/>
              </w:pBdr>
              <w:spacing w:before="4" w:line="240" w:lineRule="auto"/>
              <w:ind w:left="11" w:firstLine="0"/>
              <w:rPr>
                <w:rFonts w:ascii="Arial" w:eastAsia="Arial" w:hAnsi="Arial" w:cs="Arial"/>
                <w:color w:val="000000"/>
                <w:sz w:val="22"/>
                <w:szCs w:val="22"/>
              </w:rPr>
            </w:pPr>
            <w:r>
              <w:rPr>
                <w:rFonts w:ascii="Arial" w:eastAsia="Arial" w:hAnsi="Arial" w:cs="Arial"/>
                <w:color w:val="000000"/>
                <w:sz w:val="22"/>
                <w:szCs w:val="22"/>
              </w:rPr>
              <w:t>Mendefinisikan suatu istilah</w:t>
            </w:r>
          </w:p>
        </w:tc>
      </w:tr>
    </w:tbl>
    <w:p w:rsidR="00D0612F" w:rsidRDefault="0051774A">
      <w:pPr>
        <w:pStyle w:val="Heading2"/>
        <w:numPr>
          <w:ilvl w:val="0"/>
          <w:numId w:val="11"/>
        </w:numPr>
        <w:ind w:left="426" w:hanging="426"/>
      </w:pPr>
      <w:r>
        <w:t>Contoh tag untuk Entitas karakter</w:t>
      </w:r>
    </w:p>
    <w:tbl>
      <w:tblPr>
        <w:tblStyle w:val="afff3"/>
        <w:tblW w:w="8117" w:type="dxa"/>
        <w:tblInd w:w="232" w:type="dxa"/>
        <w:tblBorders>
          <w:top w:val="single" w:sz="4" w:space="0" w:color="9F9F9F"/>
          <w:left w:val="single" w:sz="4" w:space="0" w:color="9F9F9F"/>
          <w:bottom w:val="single" w:sz="4" w:space="0" w:color="9F9F9F"/>
          <w:right w:val="single" w:sz="4" w:space="0" w:color="9F9F9F"/>
          <w:insideH w:val="single" w:sz="4" w:space="0" w:color="9F9F9F"/>
          <w:insideV w:val="single" w:sz="4" w:space="0" w:color="9F9F9F"/>
        </w:tblBorders>
        <w:tblLayout w:type="fixed"/>
        <w:tblLook w:val="0000" w:firstRow="0" w:lastRow="0" w:firstColumn="0" w:lastColumn="0" w:noHBand="0" w:noVBand="0"/>
      </w:tblPr>
      <w:tblGrid>
        <w:gridCol w:w="1148"/>
        <w:gridCol w:w="2291"/>
        <w:gridCol w:w="2551"/>
        <w:gridCol w:w="2127"/>
      </w:tblGrid>
      <w:tr w:rsidR="00D0612F">
        <w:trPr>
          <w:trHeight w:val="635"/>
        </w:trPr>
        <w:tc>
          <w:tcPr>
            <w:tcW w:w="1148" w:type="dxa"/>
            <w:tcBorders>
              <w:left w:val="single" w:sz="12" w:space="0" w:color="EFEFEF"/>
            </w:tcBorders>
          </w:tcPr>
          <w:p w:rsidR="00D0612F" w:rsidRDefault="0051774A">
            <w:pPr>
              <w:pBdr>
                <w:top w:val="nil"/>
                <w:left w:val="nil"/>
                <w:bottom w:val="nil"/>
                <w:right w:val="nil"/>
                <w:between w:val="nil"/>
              </w:pBdr>
              <w:spacing w:before="2" w:line="240" w:lineRule="auto"/>
              <w:ind w:left="16" w:firstLine="0"/>
              <w:rPr>
                <w:rFonts w:ascii="Arial" w:eastAsia="Arial" w:hAnsi="Arial" w:cs="Arial"/>
                <w:b/>
                <w:color w:val="000000"/>
                <w:sz w:val="22"/>
                <w:szCs w:val="22"/>
              </w:rPr>
            </w:pPr>
            <w:r>
              <w:rPr>
                <w:rFonts w:ascii="Arial" w:eastAsia="Arial" w:hAnsi="Arial" w:cs="Arial"/>
                <w:b/>
                <w:color w:val="000000"/>
                <w:sz w:val="22"/>
                <w:szCs w:val="22"/>
              </w:rPr>
              <w:t>Tampilan</w:t>
            </w:r>
          </w:p>
        </w:tc>
        <w:tc>
          <w:tcPr>
            <w:tcW w:w="2291" w:type="dxa"/>
          </w:tcPr>
          <w:p w:rsidR="00D0612F" w:rsidRDefault="0051774A">
            <w:pPr>
              <w:pBdr>
                <w:top w:val="nil"/>
                <w:left w:val="nil"/>
                <w:bottom w:val="nil"/>
                <w:right w:val="nil"/>
                <w:between w:val="nil"/>
              </w:pBdr>
              <w:spacing w:before="2" w:line="240" w:lineRule="auto"/>
              <w:ind w:left="12" w:firstLine="0"/>
              <w:rPr>
                <w:rFonts w:ascii="Arial" w:eastAsia="Arial" w:hAnsi="Arial" w:cs="Arial"/>
                <w:b/>
                <w:color w:val="000000"/>
                <w:sz w:val="22"/>
                <w:szCs w:val="22"/>
              </w:rPr>
            </w:pPr>
            <w:r>
              <w:rPr>
                <w:rFonts w:ascii="Arial" w:eastAsia="Arial" w:hAnsi="Arial" w:cs="Arial"/>
                <w:b/>
                <w:color w:val="000000"/>
                <w:sz w:val="22"/>
                <w:szCs w:val="22"/>
              </w:rPr>
              <w:t>Deskripsi</w:t>
            </w:r>
          </w:p>
        </w:tc>
        <w:tc>
          <w:tcPr>
            <w:tcW w:w="2551" w:type="dxa"/>
          </w:tcPr>
          <w:p w:rsidR="00D0612F" w:rsidRDefault="0051774A">
            <w:pPr>
              <w:pBdr>
                <w:top w:val="nil"/>
                <w:left w:val="nil"/>
                <w:bottom w:val="nil"/>
                <w:right w:val="nil"/>
                <w:between w:val="nil"/>
              </w:pBdr>
              <w:spacing w:before="2" w:line="240" w:lineRule="auto"/>
              <w:ind w:left="13" w:firstLine="0"/>
              <w:rPr>
                <w:rFonts w:ascii="Arial" w:eastAsia="Arial" w:hAnsi="Arial" w:cs="Arial"/>
                <w:b/>
                <w:color w:val="000000"/>
                <w:sz w:val="22"/>
                <w:szCs w:val="22"/>
              </w:rPr>
            </w:pPr>
            <w:r>
              <w:rPr>
                <w:rFonts w:ascii="Arial" w:eastAsia="Arial" w:hAnsi="Arial" w:cs="Arial"/>
                <w:b/>
                <w:color w:val="000000"/>
                <w:sz w:val="22"/>
                <w:szCs w:val="22"/>
              </w:rPr>
              <w:t>Nama Entitas</w:t>
            </w:r>
          </w:p>
        </w:tc>
        <w:tc>
          <w:tcPr>
            <w:tcW w:w="2127" w:type="dxa"/>
            <w:tcBorders>
              <w:right w:val="single" w:sz="12" w:space="0" w:color="9F9F9F"/>
            </w:tcBorders>
          </w:tcPr>
          <w:p w:rsidR="00D0612F" w:rsidRDefault="0051774A">
            <w:pPr>
              <w:pBdr>
                <w:top w:val="nil"/>
                <w:left w:val="nil"/>
                <w:bottom w:val="nil"/>
                <w:right w:val="nil"/>
                <w:between w:val="nil"/>
              </w:pBdr>
              <w:spacing w:before="2" w:line="240" w:lineRule="auto"/>
              <w:ind w:left="14" w:firstLine="0"/>
              <w:rPr>
                <w:rFonts w:ascii="Arial" w:eastAsia="Arial" w:hAnsi="Arial" w:cs="Arial"/>
                <w:b/>
                <w:color w:val="000000"/>
                <w:sz w:val="22"/>
                <w:szCs w:val="22"/>
              </w:rPr>
            </w:pPr>
            <w:r>
              <w:rPr>
                <w:rFonts w:ascii="Arial" w:eastAsia="Arial" w:hAnsi="Arial" w:cs="Arial"/>
                <w:b/>
                <w:color w:val="000000"/>
                <w:sz w:val="22"/>
                <w:szCs w:val="22"/>
              </w:rPr>
              <w:t>Nomor Entitas</w:t>
            </w:r>
          </w:p>
        </w:tc>
      </w:tr>
      <w:tr w:rsidR="00D0612F">
        <w:trPr>
          <w:trHeight w:val="634"/>
        </w:trPr>
        <w:tc>
          <w:tcPr>
            <w:tcW w:w="1148" w:type="dxa"/>
            <w:tcBorders>
              <w:left w:val="single" w:sz="12" w:space="0" w:color="EFEFEF"/>
            </w:tcBorders>
          </w:tcPr>
          <w:p w:rsidR="00D0612F" w:rsidRDefault="00D0612F">
            <w:pPr>
              <w:pBdr>
                <w:top w:val="nil"/>
                <w:left w:val="nil"/>
                <w:bottom w:val="nil"/>
                <w:right w:val="nil"/>
                <w:between w:val="nil"/>
              </w:pBdr>
              <w:spacing w:before="0" w:line="240" w:lineRule="auto"/>
              <w:ind w:firstLine="0"/>
              <w:rPr>
                <w:rFonts w:ascii="Times New Roman" w:hAnsi="Times New Roman"/>
                <w:color w:val="000000"/>
                <w:sz w:val="22"/>
                <w:szCs w:val="22"/>
              </w:rPr>
            </w:pPr>
          </w:p>
        </w:tc>
        <w:tc>
          <w:tcPr>
            <w:tcW w:w="2291"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spasi kosong</w:t>
            </w:r>
          </w:p>
        </w:tc>
        <w:tc>
          <w:tcPr>
            <w:tcW w:w="2551" w:type="dxa"/>
          </w:tcPr>
          <w:p w:rsidR="00D0612F" w:rsidRDefault="0051774A">
            <w:pPr>
              <w:pBdr>
                <w:top w:val="nil"/>
                <w:left w:val="nil"/>
                <w:bottom w:val="nil"/>
                <w:right w:val="nil"/>
                <w:between w:val="nil"/>
              </w:pBdr>
              <w:spacing w:before="4" w:line="240" w:lineRule="auto"/>
              <w:ind w:left="13" w:firstLine="0"/>
              <w:rPr>
                <w:rFonts w:ascii="Arial" w:eastAsia="Arial" w:hAnsi="Arial" w:cs="Arial"/>
                <w:color w:val="000000"/>
                <w:sz w:val="22"/>
                <w:szCs w:val="22"/>
              </w:rPr>
            </w:pPr>
            <w:r>
              <w:rPr>
                <w:rFonts w:ascii="Arial" w:eastAsia="Arial" w:hAnsi="Arial" w:cs="Arial"/>
                <w:color w:val="000000"/>
                <w:sz w:val="22"/>
                <w:szCs w:val="22"/>
              </w:rPr>
              <w:t>&amp;nbsp;</w:t>
            </w:r>
          </w:p>
        </w:tc>
        <w:tc>
          <w:tcPr>
            <w:tcW w:w="2127" w:type="dxa"/>
            <w:tcBorders>
              <w:right w:val="single" w:sz="12" w:space="0" w:color="9F9F9F"/>
            </w:tcBorders>
          </w:tcPr>
          <w:p w:rsidR="00D0612F" w:rsidRDefault="0051774A">
            <w:pPr>
              <w:pBdr>
                <w:top w:val="nil"/>
                <w:left w:val="nil"/>
                <w:bottom w:val="nil"/>
                <w:right w:val="nil"/>
                <w:between w:val="nil"/>
              </w:pBdr>
              <w:spacing w:before="4" w:line="240" w:lineRule="auto"/>
              <w:ind w:left="14" w:firstLine="0"/>
              <w:rPr>
                <w:rFonts w:ascii="Arial" w:eastAsia="Arial" w:hAnsi="Arial" w:cs="Arial"/>
                <w:color w:val="000000"/>
                <w:sz w:val="22"/>
                <w:szCs w:val="22"/>
              </w:rPr>
            </w:pPr>
            <w:r>
              <w:rPr>
                <w:rFonts w:ascii="Arial" w:eastAsia="Arial" w:hAnsi="Arial" w:cs="Arial"/>
                <w:color w:val="000000"/>
                <w:sz w:val="22"/>
                <w:szCs w:val="22"/>
              </w:rPr>
              <w:t>&amp;#160;</w:t>
            </w:r>
          </w:p>
        </w:tc>
      </w:tr>
      <w:tr w:rsidR="00D0612F">
        <w:trPr>
          <w:trHeight w:val="634"/>
        </w:trPr>
        <w:tc>
          <w:tcPr>
            <w:tcW w:w="1148" w:type="dxa"/>
            <w:tcBorders>
              <w:left w:val="single" w:sz="12" w:space="0" w:color="EFEFEF"/>
            </w:tcBorders>
          </w:tcPr>
          <w:p w:rsidR="00D0612F" w:rsidRDefault="0051774A">
            <w:pPr>
              <w:pBdr>
                <w:top w:val="nil"/>
                <w:left w:val="nil"/>
                <w:bottom w:val="nil"/>
                <w:right w:val="nil"/>
                <w:between w:val="nil"/>
              </w:pBdr>
              <w:spacing w:before="4" w:line="240" w:lineRule="auto"/>
              <w:ind w:left="16" w:firstLine="0"/>
              <w:rPr>
                <w:rFonts w:ascii="Arial" w:eastAsia="Arial" w:hAnsi="Arial" w:cs="Arial"/>
                <w:color w:val="000000"/>
                <w:sz w:val="22"/>
                <w:szCs w:val="22"/>
              </w:rPr>
            </w:pPr>
            <w:r>
              <w:rPr>
                <w:rFonts w:ascii="Arial" w:eastAsia="Arial" w:hAnsi="Arial" w:cs="Arial"/>
                <w:color w:val="000000"/>
                <w:sz w:val="22"/>
                <w:szCs w:val="22"/>
              </w:rPr>
              <w:t>&lt;</w:t>
            </w:r>
          </w:p>
        </w:tc>
        <w:tc>
          <w:tcPr>
            <w:tcW w:w="2291"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kurang dari</w:t>
            </w:r>
          </w:p>
        </w:tc>
        <w:tc>
          <w:tcPr>
            <w:tcW w:w="2551" w:type="dxa"/>
          </w:tcPr>
          <w:p w:rsidR="00D0612F" w:rsidRDefault="0051774A">
            <w:pPr>
              <w:pBdr>
                <w:top w:val="nil"/>
                <w:left w:val="nil"/>
                <w:bottom w:val="nil"/>
                <w:right w:val="nil"/>
                <w:between w:val="nil"/>
              </w:pBdr>
              <w:spacing w:before="4" w:line="240" w:lineRule="auto"/>
              <w:ind w:left="13" w:firstLine="0"/>
              <w:rPr>
                <w:rFonts w:ascii="Arial" w:eastAsia="Arial" w:hAnsi="Arial" w:cs="Arial"/>
                <w:color w:val="000000"/>
                <w:sz w:val="22"/>
                <w:szCs w:val="22"/>
              </w:rPr>
            </w:pPr>
            <w:r>
              <w:rPr>
                <w:rFonts w:ascii="Arial" w:eastAsia="Arial" w:hAnsi="Arial" w:cs="Arial"/>
                <w:color w:val="000000"/>
                <w:sz w:val="22"/>
                <w:szCs w:val="22"/>
              </w:rPr>
              <w:t>&amp;lt;</w:t>
            </w:r>
          </w:p>
        </w:tc>
        <w:tc>
          <w:tcPr>
            <w:tcW w:w="2127" w:type="dxa"/>
            <w:tcBorders>
              <w:right w:val="single" w:sz="12" w:space="0" w:color="9F9F9F"/>
            </w:tcBorders>
          </w:tcPr>
          <w:p w:rsidR="00D0612F" w:rsidRDefault="0051774A">
            <w:pPr>
              <w:pBdr>
                <w:top w:val="nil"/>
                <w:left w:val="nil"/>
                <w:bottom w:val="nil"/>
                <w:right w:val="nil"/>
                <w:between w:val="nil"/>
              </w:pBdr>
              <w:spacing w:before="4" w:line="240" w:lineRule="auto"/>
              <w:ind w:left="14" w:firstLine="0"/>
              <w:rPr>
                <w:rFonts w:ascii="Arial" w:eastAsia="Arial" w:hAnsi="Arial" w:cs="Arial"/>
                <w:color w:val="000000"/>
                <w:sz w:val="22"/>
                <w:szCs w:val="22"/>
              </w:rPr>
            </w:pPr>
            <w:r>
              <w:rPr>
                <w:rFonts w:ascii="Arial" w:eastAsia="Arial" w:hAnsi="Arial" w:cs="Arial"/>
                <w:color w:val="000000"/>
                <w:sz w:val="22"/>
                <w:szCs w:val="22"/>
              </w:rPr>
              <w:t>&amp;#60;</w:t>
            </w:r>
          </w:p>
        </w:tc>
      </w:tr>
      <w:tr w:rsidR="00D0612F">
        <w:trPr>
          <w:trHeight w:val="634"/>
        </w:trPr>
        <w:tc>
          <w:tcPr>
            <w:tcW w:w="1148" w:type="dxa"/>
            <w:tcBorders>
              <w:left w:val="single" w:sz="12" w:space="0" w:color="EFEFEF"/>
            </w:tcBorders>
          </w:tcPr>
          <w:p w:rsidR="00D0612F" w:rsidRDefault="0051774A">
            <w:pPr>
              <w:pBdr>
                <w:top w:val="nil"/>
                <w:left w:val="nil"/>
                <w:bottom w:val="nil"/>
                <w:right w:val="nil"/>
                <w:between w:val="nil"/>
              </w:pBdr>
              <w:spacing w:before="4" w:line="240" w:lineRule="auto"/>
              <w:ind w:left="16" w:firstLine="0"/>
              <w:rPr>
                <w:rFonts w:ascii="Arial" w:eastAsia="Arial" w:hAnsi="Arial" w:cs="Arial"/>
                <w:color w:val="000000"/>
                <w:sz w:val="22"/>
                <w:szCs w:val="22"/>
              </w:rPr>
            </w:pPr>
            <w:r>
              <w:rPr>
                <w:rFonts w:ascii="Arial" w:eastAsia="Arial" w:hAnsi="Arial" w:cs="Arial"/>
                <w:color w:val="000000"/>
                <w:sz w:val="22"/>
                <w:szCs w:val="22"/>
              </w:rPr>
              <w:t>&gt;</w:t>
            </w:r>
          </w:p>
        </w:tc>
        <w:tc>
          <w:tcPr>
            <w:tcW w:w="2291"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lebih dari</w:t>
            </w:r>
          </w:p>
        </w:tc>
        <w:tc>
          <w:tcPr>
            <w:tcW w:w="2551" w:type="dxa"/>
          </w:tcPr>
          <w:p w:rsidR="00D0612F" w:rsidRDefault="0051774A">
            <w:pPr>
              <w:pBdr>
                <w:top w:val="nil"/>
                <w:left w:val="nil"/>
                <w:bottom w:val="nil"/>
                <w:right w:val="nil"/>
                <w:between w:val="nil"/>
              </w:pBdr>
              <w:spacing w:before="4" w:line="240" w:lineRule="auto"/>
              <w:ind w:left="13" w:firstLine="0"/>
              <w:rPr>
                <w:rFonts w:ascii="Arial" w:eastAsia="Arial" w:hAnsi="Arial" w:cs="Arial"/>
                <w:color w:val="000000"/>
                <w:sz w:val="22"/>
                <w:szCs w:val="22"/>
              </w:rPr>
            </w:pPr>
            <w:r>
              <w:rPr>
                <w:rFonts w:ascii="Arial" w:eastAsia="Arial" w:hAnsi="Arial" w:cs="Arial"/>
                <w:color w:val="000000"/>
                <w:sz w:val="22"/>
                <w:szCs w:val="22"/>
              </w:rPr>
              <w:t>&amp;gt;</w:t>
            </w:r>
          </w:p>
        </w:tc>
        <w:tc>
          <w:tcPr>
            <w:tcW w:w="2127" w:type="dxa"/>
            <w:tcBorders>
              <w:right w:val="single" w:sz="12" w:space="0" w:color="9F9F9F"/>
            </w:tcBorders>
          </w:tcPr>
          <w:p w:rsidR="00D0612F" w:rsidRDefault="0051774A">
            <w:pPr>
              <w:pBdr>
                <w:top w:val="nil"/>
                <w:left w:val="nil"/>
                <w:bottom w:val="nil"/>
                <w:right w:val="nil"/>
                <w:between w:val="nil"/>
              </w:pBdr>
              <w:spacing w:before="4" w:line="240" w:lineRule="auto"/>
              <w:ind w:left="14" w:firstLine="0"/>
              <w:rPr>
                <w:rFonts w:ascii="Arial" w:eastAsia="Arial" w:hAnsi="Arial" w:cs="Arial"/>
                <w:color w:val="000000"/>
                <w:sz w:val="22"/>
                <w:szCs w:val="22"/>
              </w:rPr>
            </w:pPr>
            <w:r>
              <w:rPr>
                <w:rFonts w:ascii="Arial" w:eastAsia="Arial" w:hAnsi="Arial" w:cs="Arial"/>
                <w:color w:val="000000"/>
                <w:sz w:val="22"/>
                <w:szCs w:val="22"/>
              </w:rPr>
              <w:t>&amp;#62;</w:t>
            </w:r>
          </w:p>
        </w:tc>
      </w:tr>
      <w:tr w:rsidR="00D0612F">
        <w:trPr>
          <w:trHeight w:val="632"/>
        </w:trPr>
        <w:tc>
          <w:tcPr>
            <w:tcW w:w="1148"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&amp;</w:t>
            </w:r>
          </w:p>
        </w:tc>
        <w:tc>
          <w:tcPr>
            <w:tcW w:w="2291"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dan (ampersand)</w:t>
            </w:r>
          </w:p>
        </w:tc>
        <w:tc>
          <w:tcPr>
            <w:tcW w:w="2551" w:type="dxa"/>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&amp;amp;</w:t>
            </w:r>
          </w:p>
        </w:tc>
        <w:tc>
          <w:tcPr>
            <w:tcW w:w="2127" w:type="dxa"/>
            <w:tcBorders>
              <w:right w:val="single" w:sz="12" w:space="0" w:color="9F9F9F"/>
            </w:tcBorders>
          </w:tcPr>
          <w:p w:rsidR="00D0612F" w:rsidRDefault="0051774A">
            <w:pPr>
              <w:pBdr>
                <w:top w:val="nil"/>
                <w:left w:val="nil"/>
                <w:bottom w:val="nil"/>
                <w:right w:val="nil"/>
                <w:between w:val="nil"/>
              </w:pBdr>
              <w:spacing w:before="6" w:line="240" w:lineRule="auto"/>
              <w:ind w:left="14" w:firstLine="0"/>
              <w:rPr>
                <w:rFonts w:ascii="Arial" w:eastAsia="Arial" w:hAnsi="Arial" w:cs="Arial"/>
                <w:color w:val="000000"/>
                <w:sz w:val="22"/>
                <w:szCs w:val="22"/>
              </w:rPr>
            </w:pPr>
            <w:r>
              <w:rPr>
                <w:rFonts w:ascii="Arial" w:eastAsia="Arial" w:hAnsi="Arial" w:cs="Arial"/>
                <w:color w:val="000000"/>
                <w:sz w:val="22"/>
                <w:szCs w:val="22"/>
              </w:rPr>
              <w:t>&amp;#38;</w:t>
            </w:r>
          </w:p>
        </w:tc>
      </w:tr>
      <w:tr w:rsidR="00D0612F">
        <w:trPr>
          <w:trHeight w:val="632"/>
        </w:trPr>
        <w:tc>
          <w:tcPr>
            <w:tcW w:w="1148"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w:t>
            </w:r>
          </w:p>
        </w:tc>
        <w:tc>
          <w:tcPr>
            <w:tcW w:w="2291" w:type="dxa"/>
          </w:tcPr>
          <w:p w:rsidR="00D0612F" w:rsidRDefault="0051774A">
            <w:pPr>
              <w:pBdr>
                <w:top w:val="nil"/>
                <w:left w:val="nil"/>
                <w:bottom w:val="nil"/>
                <w:right w:val="nil"/>
                <w:between w:val="nil"/>
              </w:pBdr>
              <w:spacing w:before="6" w:line="240" w:lineRule="auto"/>
              <w:ind w:left="12" w:firstLine="0"/>
              <w:jc w:val="left"/>
              <w:rPr>
                <w:rFonts w:ascii="Arial" w:eastAsia="Arial" w:hAnsi="Arial" w:cs="Arial"/>
                <w:color w:val="000000"/>
                <w:sz w:val="22"/>
                <w:szCs w:val="22"/>
              </w:rPr>
            </w:pPr>
            <w:r>
              <w:rPr>
                <w:rFonts w:ascii="Arial" w:eastAsia="Arial" w:hAnsi="Arial" w:cs="Arial"/>
                <w:color w:val="000000"/>
                <w:sz w:val="22"/>
                <w:szCs w:val="22"/>
              </w:rPr>
              <w:t>Tanda petik/kutip (quotation mark)</w:t>
            </w:r>
          </w:p>
        </w:tc>
        <w:tc>
          <w:tcPr>
            <w:tcW w:w="2551" w:type="dxa"/>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&amp;quot;</w:t>
            </w:r>
          </w:p>
        </w:tc>
        <w:tc>
          <w:tcPr>
            <w:tcW w:w="2127" w:type="dxa"/>
            <w:tcBorders>
              <w:right w:val="single" w:sz="12" w:space="0" w:color="9F9F9F"/>
            </w:tcBorders>
          </w:tcPr>
          <w:p w:rsidR="00D0612F" w:rsidRDefault="0051774A">
            <w:pPr>
              <w:pBdr>
                <w:top w:val="nil"/>
                <w:left w:val="nil"/>
                <w:bottom w:val="nil"/>
                <w:right w:val="nil"/>
                <w:between w:val="nil"/>
              </w:pBdr>
              <w:spacing w:before="6" w:line="240" w:lineRule="auto"/>
              <w:ind w:left="14" w:firstLine="0"/>
              <w:rPr>
                <w:rFonts w:ascii="Arial" w:eastAsia="Arial" w:hAnsi="Arial" w:cs="Arial"/>
                <w:color w:val="000000"/>
                <w:sz w:val="22"/>
                <w:szCs w:val="22"/>
              </w:rPr>
            </w:pPr>
            <w:r>
              <w:rPr>
                <w:rFonts w:ascii="Arial" w:eastAsia="Arial" w:hAnsi="Arial" w:cs="Arial"/>
                <w:color w:val="000000"/>
                <w:sz w:val="22"/>
                <w:szCs w:val="22"/>
              </w:rPr>
              <w:t>&amp;#34;</w:t>
            </w:r>
          </w:p>
        </w:tc>
      </w:tr>
      <w:tr w:rsidR="00D0612F">
        <w:trPr>
          <w:trHeight w:val="632"/>
        </w:trPr>
        <w:tc>
          <w:tcPr>
            <w:tcW w:w="1148"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w:t>
            </w:r>
          </w:p>
        </w:tc>
        <w:tc>
          <w:tcPr>
            <w:tcW w:w="2291" w:type="dxa"/>
          </w:tcPr>
          <w:p w:rsidR="00D0612F" w:rsidRDefault="0051774A">
            <w:pPr>
              <w:pBdr>
                <w:top w:val="nil"/>
                <w:left w:val="nil"/>
                <w:bottom w:val="nil"/>
                <w:right w:val="nil"/>
                <w:between w:val="nil"/>
              </w:pBdr>
              <w:spacing w:before="6" w:line="240" w:lineRule="auto"/>
              <w:ind w:left="12" w:firstLine="0"/>
              <w:jc w:val="left"/>
              <w:rPr>
                <w:rFonts w:ascii="Arial" w:eastAsia="Arial" w:hAnsi="Arial" w:cs="Arial"/>
                <w:color w:val="000000"/>
                <w:sz w:val="22"/>
                <w:szCs w:val="22"/>
              </w:rPr>
            </w:pPr>
            <w:r>
              <w:rPr>
                <w:rFonts w:ascii="Arial" w:eastAsia="Arial" w:hAnsi="Arial" w:cs="Arial"/>
                <w:color w:val="000000"/>
                <w:sz w:val="22"/>
                <w:szCs w:val="22"/>
              </w:rPr>
              <w:t>Koma atas (apostrophe)</w:t>
            </w:r>
          </w:p>
        </w:tc>
        <w:tc>
          <w:tcPr>
            <w:tcW w:w="2551" w:type="dxa"/>
          </w:tcPr>
          <w:p w:rsidR="00D0612F" w:rsidRDefault="00D0612F">
            <w:pPr>
              <w:pBdr>
                <w:top w:val="nil"/>
                <w:left w:val="nil"/>
                <w:bottom w:val="nil"/>
                <w:right w:val="nil"/>
                <w:between w:val="nil"/>
              </w:pBdr>
              <w:spacing w:before="6" w:line="240" w:lineRule="auto"/>
              <w:ind w:left="13" w:firstLine="0"/>
              <w:rPr>
                <w:rFonts w:ascii="Arial" w:eastAsia="Arial" w:hAnsi="Arial" w:cs="Arial"/>
                <w:color w:val="000000"/>
                <w:sz w:val="22"/>
                <w:szCs w:val="22"/>
              </w:rPr>
            </w:pPr>
          </w:p>
        </w:tc>
        <w:tc>
          <w:tcPr>
            <w:tcW w:w="2127" w:type="dxa"/>
            <w:tcBorders>
              <w:right w:val="single" w:sz="12" w:space="0" w:color="9F9F9F"/>
            </w:tcBorders>
          </w:tcPr>
          <w:p w:rsidR="00D0612F" w:rsidRDefault="0051774A">
            <w:pPr>
              <w:pBdr>
                <w:top w:val="nil"/>
                <w:left w:val="nil"/>
                <w:bottom w:val="nil"/>
                <w:right w:val="nil"/>
                <w:between w:val="nil"/>
              </w:pBdr>
              <w:spacing w:before="6" w:line="240" w:lineRule="auto"/>
              <w:ind w:left="14" w:firstLine="0"/>
              <w:rPr>
                <w:rFonts w:ascii="Arial" w:eastAsia="Arial" w:hAnsi="Arial" w:cs="Arial"/>
                <w:color w:val="000000"/>
                <w:sz w:val="22"/>
                <w:szCs w:val="22"/>
              </w:rPr>
            </w:pPr>
            <w:r>
              <w:rPr>
                <w:rFonts w:ascii="Arial" w:eastAsia="Arial" w:hAnsi="Arial" w:cs="Arial"/>
                <w:color w:val="000000"/>
                <w:sz w:val="22"/>
                <w:szCs w:val="22"/>
              </w:rPr>
              <w:t>&amp;#39;</w:t>
            </w:r>
          </w:p>
        </w:tc>
      </w:tr>
      <w:tr w:rsidR="00D0612F">
        <w:trPr>
          <w:trHeight w:val="632"/>
        </w:trPr>
        <w:tc>
          <w:tcPr>
            <w:tcW w:w="1148"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w:t>
            </w:r>
          </w:p>
        </w:tc>
        <w:tc>
          <w:tcPr>
            <w:tcW w:w="2291"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Cent</w:t>
            </w:r>
          </w:p>
        </w:tc>
        <w:tc>
          <w:tcPr>
            <w:tcW w:w="2551" w:type="dxa"/>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&amp;cent;</w:t>
            </w:r>
          </w:p>
        </w:tc>
        <w:tc>
          <w:tcPr>
            <w:tcW w:w="2127" w:type="dxa"/>
            <w:tcBorders>
              <w:right w:val="single" w:sz="12" w:space="0" w:color="9F9F9F"/>
            </w:tcBorders>
          </w:tcPr>
          <w:p w:rsidR="00D0612F" w:rsidRDefault="0051774A">
            <w:pPr>
              <w:pBdr>
                <w:top w:val="nil"/>
                <w:left w:val="nil"/>
                <w:bottom w:val="nil"/>
                <w:right w:val="nil"/>
                <w:between w:val="nil"/>
              </w:pBdr>
              <w:spacing w:before="6" w:line="240" w:lineRule="auto"/>
              <w:ind w:left="14" w:firstLine="0"/>
              <w:rPr>
                <w:rFonts w:ascii="Arial" w:eastAsia="Arial" w:hAnsi="Arial" w:cs="Arial"/>
                <w:color w:val="000000"/>
                <w:sz w:val="22"/>
                <w:szCs w:val="22"/>
              </w:rPr>
            </w:pPr>
            <w:r>
              <w:rPr>
                <w:rFonts w:ascii="Arial" w:eastAsia="Arial" w:hAnsi="Arial" w:cs="Arial"/>
                <w:color w:val="000000"/>
                <w:sz w:val="22"/>
                <w:szCs w:val="22"/>
              </w:rPr>
              <w:t>&amp;#162;</w:t>
            </w:r>
          </w:p>
        </w:tc>
      </w:tr>
      <w:tr w:rsidR="00D0612F">
        <w:trPr>
          <w:trHeight w:val="632"/>
        </w:trPr>
        <w:tc>
          <w:tcPr>
            <w:tcW w:w="1148"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w:t>
            </w:r>
          </w:p>
        </w:tc>
        <w:tc>
          <w:tcPr>
            <w:tcW w:w="2291"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Pound</w:t>
            </w:r>
          </w:p>
        </w:tc>
        <w:tc>
          <w:tcPr>
            <w:tcW w:w="2551" w:type="dxa"/>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&amp;pound;</w:t>
            </w:r>
          </w:p>
        </w:tc>
        <w:tc>
          <w:tcPr>
            <w:tcW w:w="2127" w:type="dxa"/>
            <w:tcBorders>
              <w:right w:val="single" w:sz="12" w:space="0" w:color="9F9F9F"/>
            </w:tcBorders>
          </w:tcPr>
          <w:p w:rsidR="00D0612F" w:rsidRDefault="0051774A">
            <w:pPr>
              <w:pBdr>
                <w:top w:val="nil"/>
                <w:left w:val="nil"/>
                <w:bottom w:val="nil"/>
                <w:right w:val="nil"/>
                <w:between w:val="nil"/>
              </w:pBdr>
              <w:spacing w:before="6" w:line="240" w:lineRule="auto"/>
              <w:ind w:left="14" w:firstLine="0"/>
              <w:rPr>
                <w:rFonts w:ascii="Arial" w:eastAsia="Arial" w:hAnsi="Arial" w:cs="Arial"/>
                <w:color w:val="000000"/>
                <w:sz w:val="22"/>
                <w:szCs w:val="22"/>
              </w:rPr>
            </w:pPr>
            <w:r>
              <w:rPr>
                <w:rFonts w:ascii="Arial" w:eastAsia="Arial" w:hAnsi="Arial" w:cs="Arial"/>
                <w:color w:val="000000"/>
                <w:sz w:val="22"/>
                <w:szCs w:val="22"/>
              </w:rPr>
              <w:t>&amp;#163;</w:t>
            </w:r>
          </w:p>
        </w:tc>
      </w:tr>
      <w:tr w:rsidR="00D0612F">
        <w:trPr>
          <w:trHeight w:val="632"/>
        </w:trPr>
        <w:tc>
          <w:tcPr>
            <w:tcW w:w="1148"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lastRenderedPageBreak/>
              <w:t>¥</w:t>
            </w:r>
          </w:p>
        </w:tc>
        <w:tc>
          <w:tcPr>
            <w:tcW w:w="2291"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Yen</w:t>
            </w:r>
          </w:p>
        </w:tc>
        <w:tc>
          <w:tcPr>
            <w:tcW w:w="2551" w:type="dxa"/>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&amp;yen;</w:t>
            </w:r>
          </w:p>
        </w:tc>
        <w:tc>
          <w:tcPr>
            <w:tcW w:w="2127" w:type="dxa"/>
            <w:tcBorders>
              <w:right w:val="single" w:sz="12" w:space="0" w:color="9F9F9F"/>
            </w:tcBorders>
          </w:tcPr>
          <w:p w:rsidR="00D0612F" w:rsidRDefault="0051774A">
            <w:pPr>
              <w:pBdr>
                <w:top w:val="nil"/>
                <w:left w:val="nil"/>
                <w:bottom w:val="nil"/>
                <w:right w:val="nil"/>
                <w:between w:val="nil"/>
              </w:pBdr>
              <w:spacing w:before="6" w:line="240" w:lineRule="auto"/>
              <w:ind w:left="14" w:firstLine="0"/>
              <w:rPr>
                <w:rFonts w:ascii="Arial" w:eastAsia="Arial" w:hAnsi="Arial" w:cs="Arial"/>
                <w:color w:val="000000"/>
                <w:sz w:val="22"/>
                <w:szCs w:val="22"/>
              </w:rPr>
            </w:pPr>
            <w:r>
              <w:rPr>
                <w:rFonts w:ascii="Arial" w:eastAsia="Arial" w:hAnsi="Arial" w:cs="Arial"/>
                <w:color w:val="000000"/>
                <w:sz w:val="22"/>
                <w:szCs w:val="22"/>
              </w:rPr>
              <w:t>&amp;#165;</w:t>
            </w:r>
          </w:p>
        </w:tc>
      </w:tr>
      <w:tr w:rsidR="00D0612F">
        <w:trPr>
          <w:trHeight w:val="632"/>
        </w:trPr>
        <w:tc>
          <w:tcPr>
            <w:tcW w:w="1148"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w:t>
            </w:r>
          </w:p>
        </w:tc>
        <w:tc>
          <w:tcPr>
            <w:tcW w:w="2291"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Section</w:t>
            </w:r>
          </w:p>
        </w:tc>
        <w:tc>
          <w:tcPr>
            <w:tcW w:w="2551" w:type="dxa"/>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&amp;sect;</w:t>
            </w:r>
          </w:p>
        </w:tc>
        <w:tc>
          <w:tcPr>
            <w:tcW w:w="2127" w:type="dxa"/>
            <w:tcBorders>
              <w:right w:val="single" w:sz="12" w:space="0" w:color="9F9F9F"/>
            </w:tcBorders>
          </w:tcPr>
          <w:p w:rsidR="00D0612F" w:rsidRDefault="0051774A">
            <w:pPr>
              <w:pBdr>
                <w:top w:val="nil"/>
                <w:left w:val="nil"/>
                <w:bottom w:val="nil"/>
                <w:right w:val="nil"/>
                <w:between w:val="nil"/>
              </w:pBdr>
              <w:spacing w:before="6" w:line="240" w:lineRule="auto"/>
              <w:ind w:left="14" w:firstLine="0"/>
              <w:rPr>
                <w:rFonts w:ascii="Arial" w:eastAsia="Arial" w:hAnsi="Arial" w:cs="Arial"/>
                <w:color w:val="000000"/>
                <w:sz w:val="22"/>
                <w:szCs w:val="22"/>
              </w:rPr>
            </w:pPr>
            <w:r>
              <w:rPr>
                <w:rFonts w:ascii="Arial" w:eastAsia="Arial" w:hAnsi="Arial" w:cs="Arial"/>
                <w:color w:val="000000"/>
                <w:sz w:val="22"/>
                <w:szCs w:val="22"/>
              </w:rPr>
              <w:t>&amp;#167;</w:t>
            </w:r>
          </w:p>
        </w:tc>
      </w:tr>
      <w:tr w:rsidR="00D0612F">
        <w:trPr>
          <w:trHeight w:val="632"/>
        </w:trPr>
        <w:tc>
          <w:tcPr>
            <w:tcW w:w="1148"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w:t>
            </w:r>
          </w:p>
        </w:tc>
        <w:tc>
          <w:tcPr>
            <w:tcW w:w="2291"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Copyright</w:t>
            </w:r>
          </w:p>
        </w:tc>
        <w:tc>
          <w:tcPr>
            <w:tcW w:w="2551" w:type="dxa"/>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&amp;copy;</w:t>
            </w:r>
          </w:p>
        </w:tc>
        <w:tc>
          <w:tcPr>
            <w:tcW w:w="2127" w:type="dxa"/>
            <w:tcBorders>
              <w:right w:val="single" w:sz="12" w:space="0" w:color="9F9F9F"/>
            </w:tcBorders>
          </w:tcPr>
          <w:p w:rsidR="00D0612F" w:rsidRDefault="0051774A">
            <w:pPr>
              <w:pBdr>
                <w:top w:val="nil"/>
                <w:left w:val="nil"/>
                <w:bottom w:val="nil"/>
                <w:right w:val="nil"/>
                <w:between w:val="nil"/>
              </w:pBdr>
              <w:spacing w:before="6" w:line="240" w:lineRule="auto"/>
              <w:ind w:left="14" w:firstLine="0"/>
              <w:rPr>
                <w:rFonts w:ascii="Arial" w:eastAsia="Arial" w:hAnsi="Arial" w:cs="Arial"/>
                <w:color w:val="000000"/>
                <w:sz w:val="22"/>
                <w:szCs w:val="22"/>
              </w:rPr>
            </w:pPr>
            <w:r>
              <w:rPr>
                <w:rFonts w:ascii="Arial" w:eastAsia="Arial" w:hAnsi="Arial" w:cs="Arial"/>
                <w:color w:val="000000"/>
                <w:sz w:val="22"/>
                <w:szCs w:val="22"/>
              </w:rPr>
              <w:t>&amp;#169;</w:t>
            </w:r>
          </w:p>
        </w:tc>
      </w:tr>
      <w:tr w:rsidR="00D0612F">
        <w:trPr>
          <w:trHeight w:val="632"/>
        </w:trPr>
        <w:tc>
          <w:tcPr>
            <w:tcW w:w="1148"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w:t>
            </w:r>
          </w:p>
        </w:tc>
        <w:tc>
          <w:tcPr>
            <w:tcW w:w="2291"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registered trademark</w:t>
            </w:r>
          </w:p>
        </w:tc>
        <w:tc>
          <w:tcPr>
            <w:tcW w:w="2551" w:type="dxa"/>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&amp;reg;</w:t>
            </w:r>
          </w:p>
        </w:tc>
        <w:tc>
          <w:tcPr>
            <w:tcW w:w="2127" w:type="dxa"/>
            <w:tcBorders>
              <w:right w:val="single" w:sz="12" w:space="0" w:color="9F9F9F"/>
            </w:tcBorders>
          </w:tcPr>
          <w:p w:rsidR="00D0612F" w:rsidRDefault="0051774A">
            <w:pPr>
              <w:pBdr>
                <w:top w:val="nil"/>
                <w:left w:val="nil"/>
                <w:bottom w:val="nil"/>
                <w:right w:val="nil"/>
                <w:between w:val="nil"/>
              </w:pBdr>
              <w:spacing w:before="6" w:line="240" w:lineRule="auto"/>
              <w:ind w:left="14" w:firstLine="0"/>
              <w:rPr>
                <w:rFonts w:ascii="Arial" w:eastAsia="Arial" w:hAnsi="Arial" w:cs="Arial"/>
                <w:color w:val="000000"/>
                <w:sz w:val="22"/>
                <w:szCs w:val="22"/>
              </w:rPr>
            </w:pPr>
            <w:r>
              <w:rPr>
                <w:rFonts w:ascii="Arial" w:eastAsia="Arial" w:hAnsi="Arial" w:cs="Arial"/>
                <w:color w:val="000000"/>
                <w:sz w:val="22"/>
                <w:szCs w:val="22"/>
              </w:rPr>
              <w:t>&amp;#174;</w:t>
            </w:r>
          </w:p>
        </w:tc>
      </w:tr>
      <w:tr w:rsidR="00D0612F">
        <w:trPr>
          <w:trHeight w:val="632"/>
        </w:trPr>
        <w:tc>
          <w:tcPr>
            <w:tcW w:w="1148"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w:t>
            </w:r>
          </w:p>
        </w:tc>
        <w:tc>
          <w:tcPr>
            <w:tcW w:w="2291"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Multiplication</w:t>
            </w:r>
          </w:p>
        </w:tc>
        <w:tc>
          <w:tcPr>
            <w:tcW w:w="2551" w:type="dxa"/>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&amp;times;</w:t>
            </w:r>
          </w:p>
        </w:tc>
        <w:tc>
          <w:tcPr>
            <w:tcW w:w="2127" w:type="dxa"/>
            <w:tcBorders>
              <w:right w:val="single" w:sz="12" w:space="0" w:color="9F9F9F"/>
            </w:tcBorders>
          </w:tcPr>
          <w:p w:rsidR="00D0612F" w:rsidRDefault="0051774A">
            <w:pPr>
              <w:pBdr>
                <w:top w:val="nil"/>
                <w:left w:val="nil"/>
                <w:bottom w:val="nil"/>
                <w:right w:val="nil"/>
                <w:between w:val="nil"/>
              </w:pBdr>
              <w:spacing w:before="6" w:line="240" w:lineRule="auto"/>
              <w:ind w:left="14" w:firstLine="0"/>
              <w:rPr>
                <w:rFonts w:ascii="Arial" w:eastAsia="Arial" w:hAnsi="Arial" w:cs="Arial"/>
                <w:color w:val="000000"/>
                <w:sz w:val="22"/>
                <w:szCs w:val="22"/>
              </w:rPr>
            </w:pPr>
            <w:r>
              <w:rPr>
                <w:rFonts w:ascii="Arial" w:eastAsia="Arial" w:hAnsi="Arial" w:cs="Arial"/>
                <w:color w:val="000000"/>
                <w:sz w:val="22"/>
                <w:szCs w:val="22"/>
              </w:rPr>
              <w:t>&amp;#215;</w:t>
            </w:r>
          </w:p>
        </w:tc>
      </w:tr>
      <w:tr w:rsidR="00D0612F">
        <w:trPr>
          <w:trHeight w:val="632"/>
        </w:trPr>
        <w:tc>
          <w:tcPr>
            <w:tcW w:w="1148"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w:t>
            </w:r>
          </w:p>
        </w:tc>
        <w:tc>
          <w:tcPr>
            <w:tcW w:w="2291"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Division</w:t>
            </w:r>
          </w:p>
        </w:tc>
        <w:tc>
          <w:tcPr>
            <w:tcW w:w="2551" w:type="dxa"/>
          </w:tcPr>
          <w:p w:rsidR="00D0612F" w:rsidRDefault="0051774A">
            <w:pPr>
              <w:pBdr>
                <w:top w:val="nil"/>
                <w:left w:val="nil"/>
                <w:bottom w:val="nil"/>
                <w:right w:val="nil"/>
                <w:between w:val="nil"/>
              </w:pBdr>
              <w:spacing w:before="6" w:line="240" w:lineRule="auto"/>
              <w:ind w:left="13" w:firstLine="0"/>
              <w:rPr>
                <w:rFonts w:ascii="Arial" w:eastAsia="Arial" w:hAnsi="Arial" w:cs="Arial"/>
                <w:color w:val="000000"/>
                <w:sz w:val="22"/>
                <w:szCs w:val="22"/>
              </w:rPr>
            </w:pPr>
            <w:r>
              <w:rPr>
                <w:rFonts w:ascii="Arial" w:eastAsia="Arial" w:hAnsi="Arial" w:cs="Arial"/>
                <w:color w:val="000000"/>
                <w:sz w:val="22"/>
                <w:szCs w:val="22"/>
              </w:rPr>
              <w:t>&amp;divide;</w:t>
            </w:r>
          </w:p>
        </w:tc>
        <w:tc>
          <w:tcPr>
            <w:tcW w:w="2127" w:type="dxa"/>
            <w:tcBorders>
              <w:right w:val="single" w:sz="12" w:space="0" w:color="9F9F9F"/>
            </w:tcBorders>
          </w:tcPr>
          <w:p w:rsidR="00D0612F" w:rsidRDefault="0051774A">
            <w:pPr>
              <w:pBdr>
                <w:top w:val="nil"/>
                <w:left w:val="nil"/>
                <w:bottom w:val="nil"/>
                <w:right w:val="nil"/>
                <w:between w:val="nil"/>
              </w:pBdr>
              <w:spacing w:before="6" w:line="240" w:lineRule="auto"/>
              <w:ind w:left="14" w:firstLine="0"/>
              <w:rPr>
                <w:rFonts w:ascii="Arial" w:eastAsia="Arial" w:hAnsi="Arial" w:cs="Arial"/>
                <w:color w:val="000000"/>
                <w:sz w:val="22"/>
                <w:szCs w:val="22"/>
              </w:rPr>
            </w:pPr>
            <w:r>
              <w:rPr>
                <w:rFonts w:ascii="Arial" w:eastAsia="Arial" w:hAnsi="Arial" w:cs="Arial"/>
                <w:color w:val="000000"/>
                <w:sz w:val="22"/>
                <w:szCs w:val="22"/>
              </w:rPr>
              <w:t>&amp;#247;</w:t>
            </w:r>
          </w:p>
        </w:tc>
      </w:tr>
    </w:tbl>
    <w:p w:rsidR="00D0612F" w:rsidRDefault="0051774A">
      <w:r>
        <w:t>Ketika Anda menulis suatu dokumen, mungkin terkadang Anda menuliskan kalimat dalam bentuk poin-poin yang menerangkan tentang suatu hal. Dalam suatu halaman web, terkadang Anda juga ingin melakukan hal yang sama. Terdapat tag khusus untuk penulisan dalam format poin-poin, perhatikan daftar di bawah ini.</w:t>
      </w:r>
    </w:p>
    <w:p w:rsidR="00D0612F" w:rsidRDefault="0051774A">
      <w:pPr>
        <w:pStyle w:val="Heading2"/>
        <w:numPr>
          <w:ilvl w:val="0"/>
          <w:numId w:val="11"/>
        </w:numPr>
        <w:ind w:left="426" w:hanging="426"/>
      </w:pPr>
      <w:r>
        <w:t>Tag untuk List</w:t>
      </w:r>
    </w:p>
    <w:tbl>
      <w:tblPr>
        <w:tblStyle w:val="afff4"/>
        <w:tblW w:w="8117" w:type="dxa"/>
        <w:tblInd w:w="232" w:type="dxa"/>
        <w:tblBorders>
          <w:top w:val="single" w:sz="4" w:space="0" w:color="9F9F9F"/>
          <w:left w:val="single" w:sz="4" w:space="0" w:color="9F9F9F"/>
          <w:bottom w:val="single" w:sz="4" w:space="0" w:color="9F9F9F"/>
          <w:right w:val="single" w:sz="4" w:space="0" w:color="9F9F9F"/>
          <w:insideH w:val="single" w:sz="4" w:space="0" w:color="9F9F9F"/>
          <w:insideV w:val="single" w:sz="4" w:space="0" w:color="9F9F9F"/>
        </w:tblBorders>
        <w:tblLayout w:type="fixed"/>
        <w:tblLook w:val="0000" w:firstRow="0" w:lastRow="0" w:firstColumn="0" w:lastColumn="0" w:noHBand="0" w:noVBand="0"/>
      </w:tblPr>
      <w:tblGrid>
        <w:gridCol w:w="1530"/>
        <w:gridCol w:w="526"/>
        <w:gridCol w:w="572"/>
        <w:gridCol w:w="785"/>
        <w:gridCol w:w="4704"/>
      </w:tblGrid>
      <w:tr w:rsidR="00D0612F">
        <w:trPr>
          <w:trHeight w:val="632"/>
        </w:trPr>
        <w:tc>
          <w:tcPr>
            <w:tcW w:w="1530" w:type="dxa"/>
            <w:tcBorders>
              <w:left w:val="single" w:sz="12" w:space="0" w:color="EFEFEF"/>
            </w:tcBorders>
          </w:tcPr>
          <w:p w:rsidR="00D0612F" w:rsidRDefault="0051774A">
            <w:pPr>
              <w:pBdr>
                <w:top w:val="nil"/>
                <w:left w:val="nil"/>
                <w:bottom w:val="nil"/>
                <w:right w:val="nil"/>
                <w:between w:val="nil"/>
              </w:pBdr>
              <w:spacing w:before="2" w:line="240" w:lineRule="auto"/>
              <w:ind w:left="16" w:firstLine="0"/>
              <w:rPr>
                <w:rFonts w:ascii="Arial" w:eastAsia="Arial" w:hAnsi="Arial" w:cs="Arial"/>
                <w:b/>
                <w:color w:val="000000"/>
                <w:sz w:val="22"/>
                <w:szCs w:val="22"/>
              </w:rPr>
            </w:pPr>
            <w:r>
              <w:rPr>
                <w:rFonts w:ascii="Arial" w:eastAsia="Arial" w:hAnsi="Arial" w:cs="Arial"/>
                <w:b/>
                <w:color w:val="000000"/>
                <w:sz w:val="22"/>
                <w:szCs w:val="22"/>
              </w:rPr>
              <w:t>Start Tag</w:t>
            </w:r>
          </w:p>
        </w:tc>
        <w:tc>
          <w:tcPr>
            <w:tcW w:w="526" w:type="dxa"/>
          </w:tcPr>
          <w:p w:rsidR="00D0612F" w:rsidRDefault="0051774A">
            <w:pPr>
              <w:pBdr>
                <w:top w:val="nil"/>
                <w:left w:val="nil"/>
                <w:bottom w:val="nil"/>
                <w:right w:val="nil"/>
                <w:between w:val="nil"/>
              </w:pBdr>
              <w:spacing w:before="2" w:line="240" w:lineRule="auto"/>
              <w:ind w:left="12" w:firstLine="0"/>
              <w:rPr>
                <w:rFonts w:ascii="Arial" w:eastAsia="Arial" w:hAnsi="Arial" w:cs="Arial"/>
                <w:b/>
                <w:color w:val="000000"/>
                <w:sz w:val="22"/>
                <w:szCs w:val="22"/>
              </w:rPr>
            </w:pPr>
            <w:r>
              <w:rPr>
                <w:rFonts w:ascii="Arial" w:eastAsia="Arial" w:hAnsi="Arial" w:cs="Arial"/>
                <w:b/>
                <w:color w:val="000000"/>
                <w:sz w:val="22"/>
                <w:szCs w:val="22"/>
              </w:rPr>
              <w:t>NN</w:t>
            </w:r>
          </w:p>
        </w:tc>
        <w:tc>
          <w:tcPr>
            <w:tcW w:w="572" w:type="dxa"/>
          </w:tcPr>
          <w:p w:rsidR="00D0612F" w:rsidRDefault="0051774A">
            <w:pPr>
              <w:pBdr>
                <w:top w:val="nil"/>
                <w:left w:val="nil"/>
                <w:bottom w:val="nil"/>
                <w:right w:val="nil"/>
                <w:between w:val="nil"/>
              </w:pBdr>
              <w:spacing w:before="2" w:line="240" w:lineRule="auto"/>
              <w:ind w:left="11" w:firstLine="0"/>
              <w:rPr>
                <w:rFonts w:ascii="Arial" w:eastAsia="Arial" w:hAnsi="Arial" w:cs="Arial"/>
                <w:b/>
                <w:color w:val="000000"/>
                <w:sz w:val="22"/>
                <w:szCs w:val="22"/>
              </w:rPr>
            </w:pPr>
            <w:r>
              <w:rPr>
                <w:rFonts w:ascii="Arial" w:eastAsia="Arial" w:hAnsi="Arial" w:cs="Arial"/>
                <w:b/>
                <w:color w:val="000000"/>
                <w:sz w:val="22"/>
                <w:szCs w:val="22"/>
              </w:rPr>
              <w:t>IE</w:t>
            </w:r>
          </w:p>
        </w:tc>
        <w:tc>
          <w:tcPr>
            <w:tcW w:w="785" w:type="dxa"/>
          </w:tcPr>
          <w:p w:rsidR="00D0612F" w:rsidRDefault="0051774A">
            <w:pPr>
              <w:pBdr>
                <w:top w:val="nil"/>
                <w:left w:val="nil"/>
                <w:bottom w:val="nil"/>
                <w:right w:val="nil"/>
                <w:between w:val="nil"/>
              </w:pBdr>
              <w:spacing w:before="2" w:line="240" w:lineRule="auto"/>
              <w:ind w:left="11" w:firstLine="0"/>
              <w:rPr>
                <w:rFonts w:ascii="Arial" w:eastAsia="Arial" w:hAnsi="Arial" w:cs="Arial"/>
                <w:b/>
                <w:color w:val="000000"/>
                <w:sz w:val="22"/>
                <w:szCs w:val="22"/>
              </w:rPr>
            </w:pPr>
            <w:r>
              <w:rPr>
                <w:rFonts w:ascii="Arial" w:eastAsia="Arial" w:hAnsi="Arial" w:cs="Arial"/>
                <w:b/>
                <w:color w:val="000000"/>
                <w:sz w:val="22"/>
                <w:szCs w:val="22"/>
              </w:rPr>
              <w:t>W3C</w:t>
            </w:r>
          </w:p>
        </w:tc>
        <w:tc>
          <w:tcPr>
            <w:tcW w:w="4704" w:type="dxa"/>
            <w:tcBorders>
              <w:right w:val="single" w:sz="12" w:space="0" w:color="9F9F9F"/>
            </w:tcBorders>
          </w:tcPr>
          <w:p w:rsidR="00D0612F" w:rsidRDefault="0051774A">
            <w:pPr>
              <w:pBdr>
                <w:top w:val="nil"/>
                <w:left w:val="nil"/>
                <w:bottom w:val="nil"/>
                <w:right w:val="nil"/>
                <w:between w:val="nil"/>
              </w:pBdr>
              <w:spacing w:before="2" w:line="240" w:lineRule="auto"/>
              <w:ind w:left="11" w:firstLine="0"/>
              <w:rPr>
                <w:rFonts w:ascii="Arial" w:eastAsia="Arial" w:hAnsi="Arial" w:cs="Arial"/>
                <w:b/>
                <w:color w:val="000000"/>
                <w:sz w:val="22"/>
                <w:szCs w:val="22"/>
              </w:rPr>
            </w:pPr>
            <w:r>
              <w:rPr>
                <w:rFonts w:ascii="Arial" w:eastAsia="Arial" w:hAnsi="Arial" w:cs="Arial"/>
                <w:b/>
                <w:color w:val="000000"/>
                <w:sz w:val="22"/>
                <w:szCs w:val="22"/>
              </w:rPr>
              <w:t>Kegunaan</w:t>
            </w:r>
          </w:p>
        </w:tc>
      </w:tr>
      <w:tr w:rsidR="00D0612F">
        <w:trPr>
          <w:trHeight w:val="636"/>
        </w:trPr>
        <w:tc>
          <w:tcPr>
            <w:tcW w:w="1530" w:type="dxa"/>
            <w:tcBorders>
              <w:left w:val="single" w:sz="12" w:space="0" w:color="EFEFEF"/>
            </w:tcBorders>
          </w:tcPr>
          <w:p w:rsidR="00D0612F" w:rsidRDefault="0051774A">
            <w:pPr>
              <w:pBdr>
                <w:top w:val="nil"/>
                <w:left w:val="nil"/>
                <w:bottom w:val="nil"/>
                <w:right w:val="nil"/>
                <w:between w:val="nil"/>
              </w:pBdr>
              <w:spacing w:before="6" w:line="240" w:lineRule="auto"/>
              <w:ind w:left="16" w:firstLine="0"/>
              <w:rPr>
                <w:rFonts w:ascii="Arial" w:eastAsia="Arial" w:hAnsi="Arial" w:cs="Arial"/>
                <w:color w:val="000000"/>
                <w:sz w:val="22"/>
                <w:szCs w:val="22"/>
              </w:rPr>
            </w:pPr>
            <w:r>
              <w:rPr>
                <w:rFonts w:ascii="Arial" w:eastAsia="Arial" w:hAnsi="Arial" w:cs="Arial"/>
                <w:color w:val="000000"/>
                <w:sz w:val="22"/>
                <w:szCs w:val="22"/>
              </w:rPr>
              <w:t>&lt;ol&gt;</w:t>
            </w:r>
          </w:p>
        </w:tc>
        <w:tc>
          <w:tcPr>
            <w:tcW w:w="526" w:type="dxa"/>
          </w:tcPr>
          <w:p w:rsidR="00D0612F" w:rsidRDefault="0051774A">
            <w:pPr>
              <w:pBdr>
                <w:top w:val="nil"/>
                <w:left w:val="nil"/>
                <w:bottom w:val="nil"/>
                <w:right w:val="nil"/>
                <w:between w:val="nil"/>
              </w:pBdr>
              <w:spacing w:before="6"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572" w:type="dxa"/>
          </w:tcPr>
          <w:p w:rsidR="00D0612F" w:rsidRDefault="0051774A">
            <w:pPr>
              <w:pBdr>
                <w:top w:val="nil"/>
                <w:left w:val="nil"/>
                <w:bottom w:val="nil"/>
                <w:right w:val="nil"/>
                <w:between w:val="nil"/>
              </w:pBdr>
              <w:spacing w:before="6" w:line="240" w:lineRule="auto"/>
              <w:ind w:left="11" w:firstLine="0"/>
              <w:rPr>
                <w:rFonts w:ascii="Arial" w:eastAsia="Arial" w:hAnsi="Arial" w:cs="Arial"/>
                <w:color w:val="000000"/>
                <w:sz w:val="22"/>
                <w:szCs w:val="22"/>
              </w:rPr>
            </w:pPr>
            <w:r>
              <w:rPr>
                <w:rFonts w:ascii="Arial" w:eastAsia="Arial" w:hAnsi="Arial" w:cs="Arial"/>
                <w:color w:val="000000"/>
                <w:sz w:val="22"/>
                <w:szCs w:val="22"/>
              </w:rPr>
              <w:t>3.0</w:t>
            </w:r>
          </w:p>
        </w:tc>
        <w:tc>
          <w:tcPr>
            <w:tcW w:w="785" w:type="dxa"/>
          </w:tcPr>
          <w:p w:rsidR="00D0612F" w:rsidRDefault="0051774A">
            <w:pPr>
              <w:pBdr>
                <w:top w:val="nil"/>
                <w:left w:val="nil"/>
                <w:bottom w:val="nil"/>
                <w:right w:val="nil"/>
                <w:between w:val="nil"/>
              </w:pBdr>
              <w:spacing w:before="6" w:line="240" w:lineRule="auto"/>
              <w:ind w:left="11" w:firstLine="0"/>
              <w:rPr>
                <w:rFonts w:ascii="Arial" w:eastAsia="Arial" w:hAnsi="Arial" w:cs="Arial"/>
                <w:color w:val="000000"/>
                <w:sz w:val="22"/>
                <w:szCs w:val="22"/>
              </w:rPr>
            </w:pPr>
            <w:r>
              <w:rPr>
                <w:rFonts w:ascii="Arial" w:eastAsia="Arial" w:hAnsi="Arial" w:cs="Arial"/>
                <w:color w:val="000000"/>
                <w:sz w:val="22"/>
                <w:szCs w:val="22"/>
              </w:rPr>
              <w:t>3.2</w:t>
            </w:r>
          </w:p>
        </w:tc>
        <w:tc>
          <w:tcPr>
            <w:tcW w:w="4704" w:type="dxa"/>
            <w:tcBorders>
              <w:right w:val="single" w:sz="12" w:space="0" w:color="9F9F9F"/>
            </w:tcBorders>
          </w:tcPr>
          <w:p w:rsidR="00D0612F" w:rsidRDefault="0051774A">
            <w:pPr>
              <w:pBdr>
                <w:top w:val="nil"/>
                <w:left w:val="nil"/>
                <w:bottom w:val="nil"/>
                <w:right w:val="nil"/>
                <w:between w:val="nil"/>
              </w:pBdr>
              <w:spacing w:before="6" w:line="240" w:lineRule="auto"/>
              <w:ind w:left="11" w:firstLine="0"/>
              <w:rPr>
                <w:rFonts w:ascii="Arial" w:eastAsia="Arial" w:hAnsi="Arial" w:cs="Arial"/>
                <w:color w:val="000000"/>
                <w:sz w:val="22"/>
                <w:szCs w:val="22"/>
              </w:rPr>
            </w:pPr>
            <w:r>
              <w:rPr>
                <w:rFonts w:ascii="Arial" w:eastAsia="Arial" w:hAnsi="Arial" w:cs="Arial"/>
                <w:color w:val="000000"/>
                <w:sz w:val="22"/>
                <w:szCs w:val="22"/>
              </w:rPr>
              <w:t>Mendefinisikan sebuah list ordered</w:t>
            </w:r>
          </w:p>
        </w:tc>
      </w:tr>
      <w:tr w:rsidR="00D0612F">
        <w:trPr>
          <w:trHeight w:val="634"/>
        </w:trPr>
        <w:tc>
          <w:tcPr>
            <w:tcW w:w="1530" w:type="dxa"/>
            <w:tcBorders>
              <w:left w:val="single" w:sz="12" w:space="0" w:color="EFEFEF"/>
            </w:tcBorders>
          </w:tcPr>
          <w:p w:rsidR="00D0612F" w:rsidRDefault="0051774A">
            <w:pPr>
              <w:pBdr>
                <w:top w:val="nil"/>
                <w:left w:val="nil"/>
                <w:bottom w:val="nil"/>
                <w:right w:val="nil"/>
                <w:between w:val="nil"/>
              </w:pBdr>
              <w:spacing w:before="4" w:line="240" w:lineRule="auto"/>
              <w:ind w:left="16" w:firstLine="0"/>
              <w:rPr>
                <w:rFonts w:ascii="Arial" w:eastAsia="Arial" w:hAnsi="Arial" w:cs="Arial"/>
                <w:color w:val="000000"/>
                <w:sz w:val="22"/>
                <w:szCs w:val="22"/>
              </w:rPr>
            </w:pPr>
            <w:r>
              <w:rPr>
                <w:rFonts w:ascii="Arial" w:eastAsia="Arial" w:hAnsi="Arial" w:cs="Arial"/>
                <w:color w:val="000000"/>
                <w:sz w:val="22"/>
                <w:szCs w:val="22"/>
              </w:rPr>
              <w:t>&lt;ul&gt;</w:t>
            </w:r>
          </w:p>
        </w:tc>
        <w:tc>
          <w:tcPr>
            <w:tcW w:w="526"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572" w:type="dxa"/>
          </w:tcPr>
          <w:p w:rsidR="00D0612F" w:rsidRDefault="0051774A">
            <w:pPr>
              <w:pBdr>
                <w:top w:val="nil"/>
                <w:left w:val="nil"/>
                <w:bottom w:val="nil"/>
                <w:right w:val="nil"/>
                <w:between w:val="nil"/>
              </w:pBdr>
              <w:spacing w:before="4" w:line="240" w:lineRule="auto"/>
              <w:ind w:left="11" w:firstLine="0"/>
              <w:rPr>
                <w:rFonts w:ascii="Arial" w:eastAsia="Arial" w:hAnsi="Arial" w:cs="Arial"/>
                <w:color w:val="000000"/>
                <w:sz w:val="22"/>
                <w:szCs w:val="22"/>
              </w:rPr>
            </w:pPr>
            <w:r>
              <w:rPr>
                <w:rFonts w:ascii="Arial" w:eastAsia="Arial" w:hAnsi="Arial" w:cs="Arial"/>
                <w:color w:val="000000"/>
                <w:sz w:val="22"/>
                <w:szCs w:val="22"/>
              </w:rPr>
              <w:t>3.0</w:t>
            </w:r>
          </w:p>
        </w:tc>
        <w:tc>
          <w:tcPr>
            <w:tcW w:w="785" w:type="dxa"/>
          </w:tcPr>
          <w:p w:rsidR="00D0612F" w:rsidRDefault="0051774A">
            <w:pPr>
              <w:pBdr>
                <w:top w:val="nil"/>
                <w:left w:val="nil"/>
                <w:bottom w:val="nil"/>
                <w:right w:val="nil"/>
                <w:between w:val="nil"/>
              </w:pBdr>
              <w:spacing w:before="4" w:line="240" w:lineRule="auto"/>
              <w:ind w:left="11" w:firstLine="0"/>
              <w:rPr>
                <w:rFonts w:ascii="Arial" w:eastAsia="Arial" w:hAnsi="Arial" w:cs="Arial"/>
                <w:color w:val="000000"/>
                <w:sz w:val="22"/>
                <w:szCs w:val="22"/>
              </w:rPr>
            </w:pPr>
            <w:r>
              <w:rPr>
                <w:rFonts w:ascii="Arial" w:eastAsia="Arial" w:hAnsi="Arial" w:cs="Arial"/>
                <w:color w:val="000000"/>
                <w:sz w:val="22"/>
                <w:szCs w:val="22"/>
              </w:rPr>
              <w:t>3.2</w:t>
            </w:r>
          </w:p>
        </w:tc>
        <w:tc>
          <w:tcPr>
            <w:tcW w:w="4704" w:type="dxa"/>
            <w:tcBorders>
              <w:right w:val="single" w:sz="12" w:space="0" w:color="9F9F9F"/>
            </w:tcBorders>
          </w:tcPr>
          <w:p w:rsidR="00D0612F" w:rsidRDefault="0051774A">
            <w:pPr>
              <w:pBdr>
                <w:top w:val="nil"/>
                <w:left w:val="nil"/>
                <w:bottom w:val="nil"/>
                <w:right w:val="nil"/>
                <w:between w:val="nil"/>
              </w:pBdr>
              <w:spacing w:before="4" w:line="240" w:lineRule="auto"/>
              <w:ind w:left="11" w:firstLine="0"/>
              <w:rPr>
                <w:rFonts w:ascii="Arial" w:eastAsia="Arial" w:hAnsi="Arial" w:cs="Arial"/>
                <w:color w:val="000000"/>
                <w:sz w:val="22"/>
                <w:szCs w:val="22"/>
              </w:rPr>
            </w:pPr>
            <w:r>
              <w:rPr>
                <w:rFonts w:ascii="Arial" w:eastAsia="Arial" w:hAnsi="Arial" w:cs="Arial"/>
                <w:color w:val="000000"/>
                <w:sz w:val="22"/>
                <w:szCs w:val="22"/>
              </w:rPr>
              <w:t>Mendefinisikan sebuah list unordered</w:t>
            </w:r>
          </w:p>
        </w:tc>
      </w:tr>
      <w:tr w:rsidR="00D0612F">
        <w:trPr>
          <w:trHeight w:val="634"/>
        </w:trPr>
        <w:tc>
          <w:tcPr>
            <w:tcW w:w="1530" w:type="dxa"/>
            <w:tcBorders>
              <w:left w:val="single" w:sz="12" w:space="0" w:color="EFEFEF"/>
            </w:tcBorders>
          </w:tcPr>
          <w:p w:rsidR="00D0612F" w:rsidRDefault="0051774A">
            <w:pPr>
              <w:pBdr>
                <w:top w:val="nil"/>
                <w:left w:val="nil"/>
                <w:bottom w:val="nil"/>
                <w:right w:val="nil"/>
                <w:between w:val="nil"/>
              </w:pBdr>
              <w:spacing w:before="4" w:line="240" w:lineRule="auto"/>
              <w:ind w:left="16" w:firstLine="0"/>
              <w:rPr>
                <w:rFonts w:ascii="Arial" w:eastAsia="Arial" w:hAnsi="Arial" w:cs="Arial"/>
                <w:color w:val="000000"/>
                <w:sz w:val="22"/>
                <w:szCs w:val="22"/>
              </w:rPr>
            </w:pPr>
            <w:r>
              <w:rPr>
                <w:rFonts w:ascii="Arial" w:eastAsia="Arial" w:hAnsi="Arial" w:cs="Arial"/>
                <w:color w:val="000000"/>
                <w:sz w:val="22"/>
                <w:szCs w:val="22"/>
              </w:rPr>
              <w:t>&lt;li&gt;</w:t>
            </w:r>
          </w:p>
        </w:tc>
        <w:tc>
          <w:tcPr>
            <w:tcW w:w="526"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572" w:type="dxa"/>
          </w:tcPr>
          <w:p w:rsidR="00D0612F" w:rsidRDefault="0051774A">
            <w:pPr>
              <w:pBdr>
                <w:top w:val="nil"/>
                <w:left w:val="nil"/>
                <w:bottom w:val="nil"/>
                <w:right w:val="nil"/>
                <w:between w:val="nil"/>
              </w:pBdr>
              <w:spacing w:before="4" w:line="240" w:lineRule="auto"/>
              <w:ind w:left="11" w:firstLine="0"/>
              <w:rPr>
                <w:rFonts w:ascii="Arial" w:eastAsia="Arial" w:hAnsi="Arial" w:cs="Arial"/>
                <w:color w:val="000000"/>
                <w:sz w:val="22"/>
                <w:szCs w:val="22"/>
              </w:rPr>
            </w:pPr>
            <w:r>
              <w:rPr>
                <w:rFonts w:ascii="Arial" w:eastAsia="Arial" w:hAnsi="Arial" w:cs="Arial"/>
                <w:color w:val="000000"/>
                <w:sz w:val="22"/>
                <w:szCs w:val="22"/>
              </w:rPr>
              <w:t>3.0</w:t>
            </w:r>
          </w:p>
        </w:tc>
        <w:tc>
          <w:tcPr>
            <w:tcW w:w="785" w:type="dxa"/>
          </w:tcPr>
          <w:p w:rsidR="00D0612F" w:rsidRDefault="0051774A">
            <w:pPr>
              <w:pBdr>
                <w:top w:val="nil"/>
                <w:left w:val="nil"/>
                <w:bottom w:val="nil"/>
                <w:right w:val="nil"/>
                <w:between w:val="nil"/>
              </w:pBdr>
              <w:spacing w:before="4" w:line="240" w:lineRule="auto"/>
              <w:ind w:left="11" w:firstLine="0"/>
              <w:rPr>
                <w:rFonts w:ascii="Arial" w:eastAsia="Arial" w:hAnsi="Arial" w:cs="Arial"/>
                <w:color w:val="000000"/>
                <w:sz w:val="22"/>
                <w:szCs w:val="22"/>
              </w:rPr>
            </w:pPr>
            <w:r>
              <w:rPr>
                <w:rFonts w:ascii="Arial" w:eastAsia="Arial" w:hAnsi="Arial" w:cs="Arial"/>
                <w:color w:val="000000"/>
                <w:sz w:val="22"/>
                <w:szCs w:val="22"/>
              </w:rPr>
              <w:t>3.2</w:t>
            </w:r>
          </w:p>
        </w:tc>
        <w:tc>
          <w:tcPr>
            <w:tcW w:w="4704" w:type="dxa"/>
            <w:tcBorders>
              <w:right w:val="single" w:sz="12" w:space="0" w:color="9F9F9F"/>
            </w:tcBorders>
          </w:tcPr>
          <w:p w:rsidR="00D0612F" w:rsidRDefault="0051774A">
            <w:pPr>
              <w:pBdr>
                <w:top w:val="nil"/>
                <w:left w:val="nil"/>
                <w:bottom w:val="nil"/>
                <w:right w:val="nil"/>
                <w:between w:val="nil"/>
              </w:pBdr>
              <w:spacing w:before="4" w:line="240" w:lineRule="auto"/>
              <w:ind w:left="11" w:firstLine="0"/>
              <w:rPr>
                <w:rFonts w:ascii="Arial" w:eastAsia="Arial" w:hAnsi="Arial" w:cs="Arial"/>
                <w:color w:val="000000"/>
                <w:sz w:val="22"/>
                <w:szCs w:val="22"/>
              </w:rPr>
            </w:pPr>
            <w:r>
              <w:rPr>
                <w:rFonts w:ascii="Arial" w:eastAsia="Arial" w:hAnsi="Arial" w:cs="Arial"/>
                <w:color w:val="000000"/>
                <w:sz w:val="22"/>
                <w:szCs w:val="22"/>
              </w:rPr>
              <w:t>Mendefinisikan sebuah item dalam list</w:t>
            </w:r>
          </w:p>
        </w:tc>
      </w:tr>
      <w:tr w:rsidR="00D0612F">
        <w:trPr>
          <w:trHeight w:val="632"/>
        </w:trPr>
        <w:tc>
          <w:tcPr>
            <w:tcW w:w="1530" w:type="dxa"/>
            <w:tcBorders>
              <w:left w:val="single" w:sz="12" w:space="0" w:color="EFEFEF"/>
            </w:tcBorders>
          </w:tcPr>
          <w:p w:rsidR="00D0612F" w:rsidRDefault="0051774A">
            <w:pPr>
              <w:pBdr>
                <w:top w:val="nil"/>
                <w:left w:val="nil"/>
                <w:bottom w:val="nil"/>
                <w:right w:val="nil"/>
                <w:between w:val="nil"/>
              </w:pBdr>
              <w:spacing w:before="4" w:line="240" w:lineRule="auto"/>
              <w:ind w:left="16" w:firstLine="0"/>
              <w:rPr>
                <w:rFonts w:ascii="Arial" w:eastAsia="Arial" w:hAnsi="Arial" w:cs="Arial"/>
                <w:color w:val="000000"/>
                <w:sz w:val="22"/>
                <w:szCs w:val="22"/>
              </w:rPr>
            </w:pPr>
            <w:r>
              <w:rPr>
                <w:rFonts w:ascii="Arial" w:eastAsia="Arial" w:hAnsi="Arial" w:cs="Arial"/>
                <w:color w:val="000000"/>
                <w:sz w:val="22"/>
                <w:szCs w:val="22"/>
              </w:rPr>
              <w:t>&lt;dl&gt;</w:t>
            </w:r>
          </w:p>
        </w:tc>
        <w:tc>
          <w:tcPr>
            <w:tcW w:w="526"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572" w:type="dxa"/>
          </w:tcPr>
          <w:p w:rsidR="00D0612F" w:rsidRDefault="0051774A">
            <w:pPr>
              <w:pBdr>
                <w:top w:val="nil"/>
                <w:left w:val="nil"/>
                <w:bottom w:val="nil"/>
                <w:right w:val="nil"/>
                <w:between w:val="nil"/>
              </w:pBdr>
              <w:spacing w:before="4" w:line="240" w:lineRule="auto"/>
              <w:ind w:left="11" w:firstLine="0"/>
              <w:rPr>
                <w:rFonts w:ascii="Arial" w:eastAsia="Arial" w:hAnsi="Arial" w:cs="Arial"/>
                <w:color w:val="000000"/>
                <w:sz w:val="22"/>
                <w:szCs w:val="22"/>
              </w:rPr>
            </w:pPr>
            <w:r>
              <w:rPr>
                <w:rFonts w:ascii="Arial" w:eastAsia="Arial" w:hAnsi="Arial" w:cs="Arial"/>
                <w:color w:val="000000"/>
                <w:sz w:val="22"/>
                <w:szCs w:val="22"/>
              </w:rPr>
              <w:t>3.0</w:t>
            </w:r>
          </w:p>
        </w:tc>
        <w:tc>
          <w:tcPr>
            <w:tcW w:w="785" w:type="dxa"/>
          </w:tcPr>
          <w:p w:rsidR="00D0612F" w:rsidRDefault="0051774A">
            <w:pPr>
              <w:pBdr>
                <w:top w:val="nil"/>
                <w:left w:val="nil"/>
                <w:bottom w:val="nil"/>
                <w:right w:val="nil"/>
                <w:between w:val="nil"/>
              </w:pBdr>
              <w:spacing w:before="4" w:line="240" w:lineRule="auto"/>
              <w:ind w:left="11" w:firstLine="0"/>
              <w:rPr>
                <w:rFonts w:ascii="Arial" w:eastAsia="Arial" w:hAnsi="Arial" w:cs="Arial"/>
                <w:color w:val="000000"/>
                <w:sz w:val="22"/>
                <w:szCs w:val="22"/>
              </w:rPr>
            </w:pPr>
            <w:r>
              <w:rPr>
                <w:rFonts w:ascii="Arial" w:eastAsia="Arial" w:hAnsi="Arial" w:cs="Arial"/>
                <w:color w:val="000000"/>
                <w:sz w:val="22"/>
                <w:szCs w:val="22"/>
              </w:rPr>
              <w:t>3.2</w:t>
            </w:r>
          </w:p>
        </w:tc>
        <w:tc>
          <w:tcPr>
            <w:tcW w:w="4704" w:type="dxa"/>
            <w:tcBorders>
              <w:right w:val="single" w:sz="12" w:space="0" w:color="9F9F9F"/>
            </w:tcBorders>
          </w:tcPr>
          <w:p w:rsidR="00D0612F" w:rsidRDefault="0051774A">
            <w:pPr>
              <w:pBdr>
                <w:top w:val="nil"/>
                <w:left w:val="nil"/>
                <w:bottom w:val="nil"/>
                <w:right w:val="nil"/>
                <w:between w:val="nil"/>
              </w:pBdr>
              <w:spacing w:before="4" w:line="240" w:lineRule="auto"/>
              <w:ind w:left="11" w:firstLine="0"/>
              <w:rPr>
                <w:rFonts w:ascii="Arial" w:eastAsia="Arial" w:hAnsi="Arial" w:cs="Arial"/>
                <w:color w:val="000000"/>
                <w:sz w:val="22"/>
                <w:szCs w:val="22"/>
              </w:rPr>
            </w:pPr>
            <w:r>
              <w:rPr>
                <w:rFonts w:ascii="Arial" w:eastAsia="Arial" w:hAnsi="Arial" w:cs="Arial"/>
                <w:color w:val="000000"/>
                <w:sz w:val="22"/>
                <w:szCs w:val="22"/>
              </w:rPr>
              <w:t>Mendefinisikan sebuah list definisi</w:t>
            </w:r>
          </w:p>
        </w:tc>
      </w:tr>
      <w:tr w:rsidR="00D0612F">
        <w:trPr>
          <w:trHeight w:val="632"/>
        </w:trPr>
        <w:tc>
          <w:tcPr>
            <w:tcW w:w="1530" w:type="dxa"/>
            <w:tcBorders>
              <w:left w:val="single" w:sz="12" w:space="0" w:color="EFEFEF"/>
            </w:tcBorders>
          </w:tcPr>
          <w:p w:rsidR="00D0612F" w:rsidRDefault="0051774A">
            <w:pPr>
              <w:pBdr>
                <w:top w:val="nil"/>
                <w:left w:val="nil"/>
                <w:bottom w:val="nil"/>
                <w:right w:val="nil"/>
                <w:between w:val="nil"/>
              </w:pBdr>
              <w:spacing w:before="4" w:line="240" w:lineRule="auto"/>
              <w:ind w:left="16" w:firstLine="0"/>
              <w:rPr>
                <w:rFonts w:ascii="Arial" w:eastAsia="Arial" w:hAnsi="Arial" w:cs="Arial"/>
                <w:color w:val="000000"/>
                <w:sz w:val="22"/>
                <w:szCs w:val="22"/>
              </w:rPr>
            </w:pPr>
            <w:r>
              <w:rPr>
                <w:rFonts w:ascii="Arial" w:eastAsia="Arial" w:hAnsi="Arial" w:cs="Arial"/>
                <w:color w:val="000000"/>
                <w:sz w:val="22"/>
                <w:szCs w:val="22"/>
              </w:rPr>
              <w:t>&lt;dt&gt;</w:t>
            </w:r>
          </w:p>
        </w:tc>
        <w:tc>
          <w:tcPr>
            <w:tcW w:w="526"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572" w:type="dxa"/>
          </w:tcPr>
          <w:p w:rsidR="00D0612F" w:rsidRDefault="0051774A">
            <w:pPr>
              <w:pBdr>
                <w:top w:val="nil"/>
                <w:left w:val="nil"/>
                <w:bottom w:val="nil"/>
                <w:right w:val="nil"/>
                <w:between w:val="nil"/>
              </w:pBdr>
              <w:spacing w:before="4" w:line="240" w:lineRule="auto"/>
              <w:ind w:left="11" w:firstLine="0"/>
              <w:rPr>
                <w:rFonts w:ascii="Arial" w:eastAsia="Arial" w:hAnsi="Arial" w:cs="Arial"/>
                <w:color w:val="000000"/>
                <w:sz w:val="22"/>
                <w:szCs w:val="22"/>
              </w:rPr>
            </w:pPr>
            <w:r>
              <w:rPr>
                <w:rFonts w:ascii="Arial" w:eastAsia="Arial" w:hAnsi="Arial" w:cs="Arial"/>
                <w:color w:val="000000"/>
                <w:sz w:val="22"/>
                <w:szCs w:val="22"/>
              </w:rPr>
              <w:t>3.0</w:t>
            </w:r>
          </w:p>
        </w:tc>
        <w:tc>
          <w:tcPr>
            <w:tcW w:w="785" w:type="dxa"/>
          </w:tcPr>
          <w:p w:rsidR="00D0612F" w:rsidRDefault="0051774A">
            <w:pPr>
              <w:pBdr>
                <w:top w:val="nil"/>
                <w:left w:val="nil"/>
                <w:bottom w:val="nil"/>
                <w:right w:val="nil"/>
                <w:between w:val="nil"/>
              </w:pBdr>
              <w:spacing w:before="4" w:line="240" w:lineRule="auto"/>
              <w:ind w:left="11" w:firstLine="0"/>
              <w:rPr>
                <w:rFonts w:ascii="Arial" w:eastAsia="Arial" w:hAnsi="Arial" w:cs="Arial"/>
                <w:color w:val="000000"/>
                <w:sz w:val="22"/>
                <w:szCs w:val="22"/>
              </w:rPr>
            </w:pPr>
            <w:r>
              <w:rPr>
                <w:rFonts w:ascii="Arial" w:eastAsia="Arial" w:hAnsi="Arial" w:cs="Arial"/>
                <w:color w:val="000000"/>
                <w:sz w:val="22"/>
                <w:szCs w:val="22"/>
              </w:rPr>
              <w:t>3.2</w:t>
            </w:r>
          </w:p>
        </w:tc>
        <w:tc>
          <w:tcPr>
            <w:tcW w:w="4704" w:type="dxa"/>
            <w:tcBorders>
              <w:right w:val="single" w:sz="12" w:space="0" w:color="9F9F9F"/>
            </w:tcBorders>
          </w:tcPr>
          <w:p w:rsidR="00D0612F" w:rsidRDefault="0051774A">
            <w:pPr>
              <w:pBdr>
                <w:top w:val="nil"/>
                <w:left w:val="nil"/>
                <w:bottom w:val="nil"/>
                <w:right w:val="nil"/>
                <w:between w:val="nil"/>
              </w:pBdr>
              <w:spacing w:before="4" w:line="240" w:lineRule="auto"/>
              <w:ind w:left="11" w:firstLine="0"/>
              <w:rPr>
                <w:rFonts w:ascii="Arial" w:eastAsia="Arial" w:hAnsi="Arial" w:cs="Arial"/>
                <w:color w:val="000000"/>
                <w:sz w:val="22"/>
                <w:szCs w:val="22"/>
              </w:rPr>
            </w:pPr>
            <w:r>
              <w:rPr>
                <w:rFonts w:ascii="Arial" w:eastAsia="Arial" w:hAnsi="Arial" w:cs="Arial"/>
                <w:color w:val="000000"/>
                <w:sz w:val="22"/>
                <w:szCs w:val="22"/>
              </w:rPr>
              <w:t>Mendefinisikan sebuah istilah list definisi</w:t>
            </w:r>
          </w:p>
        </w:tc>
      </w:tr>
      <w:tr w:rsidR="00D0612F">
        <w:trPr>
          <w:trHeight w:val="632"/>
        </w:trPr>
        <w:tc>
          <w:tcPr>
            <w:tcW w:w="1530" w:type="dxa"/>
            <w:tcBorders>
              <w:left w:val="single" w:sz="12" w:space="0" w:color="EFEFEF"/>
            </w:tcBorders>
          </w:tcPr>
          <w:p w:rsidR="00D0612F" w:rsidRDefault="0051774A">
            <w:pPr>
              <w:pBdr>
                <w:top w:val="nil"/>
                <w:left w:val="nil"/>
                <w:bottom w:val="nil"/>
                <w:right w:val="nil"/>
                <w:between w:val="nil"/>
              </w:pBdr>
              <w:spacing w:before="4" w:line="240" w:lineRule="auto"/>
              <w:ind w:left="16" w:firstLine="0"/>
              <w:rPr>
                <w:rFonts w:ascii="Arial" w:eastAsia="Arial" w:hAnsi="Arial" w:cs="Arial"/>
                <w:color w:val="000000"/>
                <w:sz w:val="22"/>
                <w:szCs w:val="22"/>
              </w:rPr>
            </w:pPr>
            <w:r>
              <w:rPr>
                <w:rFonts w:ascii="Arial" w:eastAsia="Arial" w:hAnsi="Arial" w:cs="Arial"/>
                <w:color w:val="000000"/>
                <w:sz w:val="22"/>
                <w:szCs w:val="22"/>
              </w:rPr>
              <w:t>&lt;dd&gt;</w:t>
            </w:r>
          </w:p>
        </w:tc>
        <w:tc>
          <w:tcPr>
            <w:tcW w:w="526" w:type="dxa"/>
          </w:tcPr>
          <w:p w:rsidR="00D0612F" w:rsidRDefault="0051774A">
            <w:pPr>
              <w:pBdr>
                <w:top w:val="nil"/>
                <w:left w:val="nil"/>
                <w:bottom w:val="nil"/>
                <w:right w:val="nil"/>
                <w:between w:val="nil"/>
              </w:pBdr>
              <w:spacing w:before="4" w:line="240" w:lineRule="auto"/>
              <w:ind w:left="12" w:firstLine="0"/>
              <w:rPr>
                <w:rFonts w:ascii="Arial" w:eastAsia="Arial" w:hAnsi="Arial" w:cs="Arial"/>
                <w:color w:val="000000"/>
                <w:sz w:val="22"/>
                <w:szCs w:val="22"/>
              </w:rPr>
            </w:pPr>
            <w:r>
              <w:rPr>
                <w:rFonts w:ascii="Arial" w:eastAsia="Arial" w:hAnsi="Arial" w:cs="Arial"/>
                <w:color w:val="000000"/>
                <w:sz w:val="22"/>
                <w:szCs w:val="22"/>
              </w:rPr>
              <w:t>3.0</w:t>
            </w:r>
          </w:p>
        </w:tc>
        <w:tc>
          <w:tcPr>
            <w:tcW w:w="572" w:type="dxa"/>
          </w:tcPr>
          <w:p w:rsidR="00D0612F" w:rsidRDefault="0051774A">
            <w:pPr>
              <w:pBdr>
                <w:top w:val="nil"/>
                <w:left w:val="nil"/>
                <w:bottom w:val="nil"/>
                <w:right w:val="nil"/>
                <w:between w:val="nil"/>
              </w:pBdr>
              <w:spacing w:before="4" w:line="240" w:lineRule="auto"/>
              <w:ind w:left="11" w:firstLine="0"/>
              <w:rPr>
                <w:rFonts w:ascii="Arial" w:eastAsia="Arial" w:hAnsi="Arial" w:cs="Arial"/>
                <w:color w:val="000000"/>
                <w:sz w:val="22"/>
                <w:szCs w:val="22"/>
              </w:rPr>
            </w:pPr>
            <w:r>
              <w:rPr>
                <w:rFonts w:ascii="Arial" w:eastAsia="Arial" w:hAnsi="Arial" w:cs="Arial"/>
                <w:color w:val="000000"/>
                <w:sz w:val="22"/>
                <w:szCs w:val="22"/>
              </w:rPr>
              <w:t>3.0</w:t>
            </w:r>
          </w:p>
        </w:tc>
        <w:tc>
          <w:tcPr>
            <w:tcW w:w="785" w:type="dxa"/>
          </w:tcPr>
          <w:p w:rsidR="00D0612F" w:rsidRDefault="0051774A">
            <w:pPr>
              <w:pBdr>
                <w:top w:val="nil"/>
                <w:left w:val="nil"/>
                <w:bottom w:val="nil"/>
                <w:right w:val="nil"/>
                <w:between w:val="nil"/>
              </w:pBdr>
              <w:spacing w:before="4" w:line="240" w:lineRule="auto"/>
              <w:ind w:left="11" w:firstLine="0"/>
              <w:rPr>
                <w:rFonts w:ascii="Arial" w:eastAsia="Arial" w:hAnsi="Arial" w:cs="Arial"/>
                <w:color w:val="000000"/>
                <w:sz w:val="22"/>
                <w:szCs w:val="22"/>
              </w:rPr>
            </w:pPr>
            <w:r>
              <w:rPr>
                <w:rFonts w:ascii="Arial" w:eastAsia="Arial" w:hAnsi="Arial" w:cs="Arial"/>
                <w:color w:val="000000"/>
                <w:sz w:val="22"/>
                <w:szCs w:val="22"/>
              </w:rPr>
              <w:t>3.2</w:t>
            </w:r>
          </w:p>
        </w:tc>
        <w:tc>
          <w:tcPr>
            <w:tcW w:w="4704" w:type="dxa"/>
            <w:tcBorders>
              <w:right w:val="single" w:sz="12" w:space="0" w:color="9F9F9F"/>
            </w:tcBorders>
          </w:tcPr>
          <w:p w:rsidR="00D0612F" w:rsidRDefault="0051774A">
            <w:pPr>
              <w:pBdr>
                <w:top w:val="nil"/>
                <w:left w:val="nil"/>
                <w:bottom w:val="nil"/>
                <w:right w:val="nil"/>
                <w:between w:val="nil"/>
              </w:pBdr>
              <w:spacing w:before="4" w:line="240" w:lineRule="auto"/>
              <w:ind w:left="11" w:firstLine="0"/>
              <w:rPr>
                <w:rFonts w:ascii="Arial" w:eastAsia="Arial" w:hAnsi="Arial" w:cs="Arial"/>
                <w:color w:val="000000"/>
                <w:sz w:val="22"/>
                <w:szCs w:val="22"/>
              </w:rPr>
            </w:pPr>
            <w:r>
              <w:rPr>
                <w:rFonts w:ascii="Arial" w:eastAsia="Arial" w:hAnsi="Arial" w:cs="Arial"/>
                <w:color w:val="000000"/>
                <w:sz w:val="22"/>
                <w:szCs w:val="22"/>
              </w:rPr>
              <w:t>Mendefinisikan sebuah keterangan list definisi</w:t>
            </w:r>
          </w:p>
        </w:tc>
      </w:tr>
    </w:tbl>
    <w:p w:rsidR="00D0612F" w:rsidRDefault="00D0612F"/>
    <w:p w:rsidR="00D0612F" w:rsidRDefault="00D0612F"/>
    <w:p w:rsidR="00D0612F" w:rsidRDefault="00D0612F"/>
    <w:p w:rsidR="00D0612F" w:rsidRDefault="0051774A">
      <w:pPr>
        <w:pStyle w:val="Heading1"/>
      </w:pPr>
      <w:r>
        <w:lastRenderedPageBreak/>
        <w:t>1.2 Instruksi praktek</w:t>
      </w:r>
    </w:p>
    <w:p w:rsidR="00D0612F" w:rsidRDefault="0051774A">
      <w:pPr>
        <w:numPr>
          <w:ilvl w:val="0"/>
          <w:numId w:val="17"/>
        </w:numPr>
        <w:pBdr>
          <w:top w:val="nil"/>
          <w:left w:val="nil"/>
          <w:bottom w:val="nil"/>
          <w:right w:val="nil"/>
          <w:between w:val="nil"/>
        </w:pBdr>
        <w:rPr>
          <w:color w:val="000000"/>
        </w:rPr>
      </w:pPr>
      <w:r>
        <w:rPr>
          <w:color w:val="000000"/>
        </w:rPr>
        <w:t>Buat file file.html pada masing Masing kode</w:t>
      </w:r>
    </w:p>
    <w:p w:rsidR="00D0612F" w:rsidRDefault="0051774A">
      <w:pPr>
        <w:numPr>
          <w:ilvl w:val="0"/>
          <w:numId w:val="17"/>
        </w:numPr>
        <w:pBdr>
          <w:top w:val="nil"/>
          <w:left w:val="nil"/>
          <w:bottom w:val="nil"/>
          <w:right w:val="nil"/>
          <w:between w:val="nil"/>
        </w:pBdr>
        <w:spacing w:before="0"/>
        <w:rPr>
          <w:color w:val="000000"/>
        </w:rPr>
      </w:pPr>
      <w:r>
        <w:rPr>
          <w:color w:val="000000"/>
        </w:rPr>
        <w:t>Tulislah setiap kode script html sebagaimana diatas</w:t>
      </w:r>
    </w:p>
    <w:p w:rsidR="00D0612F" w:rsidRDefault="0051774A">
      <w:pPr>
        <w:numPr>
          <w:ilvl w:val="0"/>
          <w:numId w:val="17"/>
        </w:numPr>
        <w:pBdr>
          <w:top w:val="nil"/>
          <w:left w:val="nil"/>
          <w:bottom w:val="nil"/>
          <w:right w:val="nil"/>
          <w:between w:val="nil"/>
        </w:pBdr>
        <w:spacing w:before="0"/>
        <w:rPr>
          <w:color w:val="000000"/>
        </w:rPr>
      </w:pPr>
      <w:r>
        <w:rPr>
          <w:color w:val="000000"/>
        </w:rPr>
        <w:t>Amati yang terjadi pada browser dengan melakukan refresh pada setiap perubahan kode</w:t>
      </w:r>
    </w:p>
    <w:p w:rsidR="00D0612F" w:rsidRDefault="0051774A">
      <w:pPr>
        <w:pStyle w:val="Heading1"/>
      </w:pPr>
      <w:r>
        <w:t>1.3 Materi dan praktek</w:t>
      </w:r>
    </w:p>
    <w:p w:rsidR="00D0612F" w:rsidRDefault="0051774A">
      <w:pPr>
        <w:numPr>
          <w:ilvl w:val="0"/>
          <w:numId w:val="13"/>
        </w:numPr>
        <w:pBdr>
          <w:top w:val="nil"/>
          <w:left w:val="nil"/>
          <w:bottom w:val="nil"/>
          <w:right w:val="nil"/>
          <w:between w:val="nil"/>
        </w:pBdr>
        <w:rPr>
          <w:color w:val="000000"/>
        </w:rPr>
      </w:pPr>
      <w:r>
        <w:rPr>
          <w:color w:val="000000"/>
        </w:rPr>
        <w:t>Mahasiswa dapat membuat desain Web menggunakan HTML</w:t>
      </w:r>
    </w:p>
    <w:p w:rsidR="00D0612F" w:rsidRDefault="0051774A">
      <w:pPr>
        <w:numPr>
          <w:ilvl w:val="0"/>
          <w:numId w:val="13"/>
        </w:numPr>
        <w:pBdr>
          <w:top w:val="nil"/>
          <w:left w:val="nil"/>
          <w:bottom w:val="nil"/>
          <w:right w:val="nil"/>
          <w:between w:val="nil"/>
        </w:pBdr>
        <w:spacing w:before="0"/>
        <w:rPr>
          <w:color w:val="000000"/>
        </w:rPr>
      </w:pPr>
      <w:r>
        <w:rPr>
          <w:color w:val="000000"/>
        </w:rPr>
        <w:t>Mahasiswa dapat mengerti dasar dari pemrograman Web.</w:t>
      </w:r>
    </w:p>
    <w:p w:rsidR="00D0612F" w:rsidRDefault="0051774A">
      <w:r>
        <w:t xml:space="preserve">HTML (Hypertext Markup Language) adalah bahasa format dari tag XML(Extended Markup Language) yang digunakan sebagai standar tampilan dari halaman Web. HTML dapat diterima sebagai tampilan halaman Web setelah melalui proses interpretasi dari Web browser. Selain itu HTML memiliki struktur yang fleksibel, tanpa lojik serta toleran terhadap kesalahan. </w:t>
      </w:r>
    </w:p>
    <w:p w:rsidR="00D0612F" w:rsidRDefault="0051774A">
      <w:pPr>
        <w:ind w:firstLine="0"/>
      </w:pPr>
      <w:r>
        <w:t>Standar Minimum elemen HTML:</w:t>
      </w:r>
    </w:p>
    <w:p w:rsidR="00D0612F" w:rsidRDefault="0051774A">
      <w:pPr>
        <w:numPr>
          <w:ilvl w:val="0"/>
          <w:numId w:val="29"/>
        </w:numPr>
        <w:pBdr>
          <w:top w:val="nil"/>
          <w:left w:val="nil"/>
          <w:bottom w:val="nil"/>
          <w:right w:val="nil"/>
          <w:between w:val="nil"/>
        </w:pBdr>
        <w:rPr>
          <w:color w:val="000000"/>
        </w:rPr>
      </w:pPr>
      <w:r>
        <w:rPr>
          <w:color w:val="000000"/>
        </w:rPr>
        <w:t>Document Type Declaration (DTD)</w:t>
      </w:r>
    </w:p>
    <w:p w:rsidR="00D0612F" w:rsidRDefault="0051774A">
      <w:pPr>
        <w:numPr>
          <w:ilvl w:val="0"/>
          <w:numId w:val="29"/>
        </w:numPr>
        <w:pBdr>
          <w:top w:val="nil"/>
          <w:left w:val="nil"/>
          <w:bottom w:val="nil"/>
          <w:right w:val="nil"/>
          <w:between w:val="nil"/>
        </w:pBdr>
        <w:spacing w:before="0"/>
        <w:rPr>
          <w:color w:val="000000"/>
        </w:rPr>
      </w:pPr>
      <w:r>
        <w:rPr>
          <w:color w:val="000000"/>
        </w:rPr>
        <w:t>Head</w:t>
      </w:r>
    </w:p>
    <w:p w:rsidR="00D0612F" w:rsidRDefault="0051774A">
      <w:pPr>
        <w:numPr>
          <w:ilvl w:val="0"/>
          <w:numId w:val="29"/>
        </w:numPr>
        <w:pBdr>
          <w:top w:val="nil"/>
          <w:left w:val="nil"/>
          <w:bottom w:val="nil"/>
          <w:right w:val="nil"/>
          <w:between w:val="nil"/>
        </w:pBdr>
        <w:spacing w:before="0"/>
        <w:rPr>
          <w:color w:val="000000"/>
        </w:rPr>
      </w:pPr>
      <w:r>
        <w:rPr>
          <w:color w:val="000000"/>
        </w:rPr>
        <w:t>Body</w:t>
      </w:r>
    </w:p>
    <w:p w:rsidR="00D0612F" w:rsidRDefault="0051774A">
      <w:pPr>
        <w:ind w:firstLine="0"/>
      </w:pPr>
      <w:r>
        <w:rPr>
          <w:noProof/>
        </w:rPr>
        <w:drawing>
          <wp:inline distT="0" distB="0" distL="0" distR="0">
            <wp:extent cx="5385679" cy="2433185"/>
            <wp:effectExtent l="0" t="0" r="0" b="0"/>
            <wp:docPr id="1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l="5700" t="11807" r="5610" b="9823"/>
                    <a:stretch>
                      <a:fillRect/>
                    </a:stretch>
                  </pic:blipFill>
                  <pic:spPr>
                    <a:xfrm>
                      <a:off x="0" y="0"/>
                      <a:ext cx="5385679" cy="2433185"/>
                    </a:xfrm>
                    <a:prstGeom prst="rect">
                      <a:avLst/>
                    </a:prstGeom>
                    <a:ln/>
                  </pic:spPr>
                </pic:pic>
              </a:graphicData>
            </a:graphic>
          </wp:inline>
        </w:drawing>
      </w:r>
    </w:p>
    <w:p w:rsidR="00D0612F" w:rsidRDefault="0051774A">
      <w:pPr>
        <w:pStyle w:val="Heading2"/>
        <w:numPr>
          <w:ilvl w:val="1"/>
          <w:numId w:val="10"/>
        </w:numPr>
        <w:ind w:left="426" w:hanging="426"/>
      </w:pPr>
      <w:r>
        <w:lastRenderedPageBreak/>
        <w:t>Meta Dokumen</w:t>
      </w:r>
    </w:p>
    <w:p w:rsidR="00D0612F" w:rsidRDefault="0051774A">
      <w:r>
        <w:t>Elemen meta adalah elemen atau tag dalam bahasa pemrograman HTML atau XHTML yang berfungsi sebagai pemberi informasi metadata dari sebuah halaman web. Elemen meta ini harus diletakkan pada bagian “head” dalam HTML tersebut. Elemen meta sebagai identitas dari halaman Web yang biasa terdiri dari owner, keywords, layout, ataupun inisialisasi proses seperti refresh.</w:t>
      </w:r>
    </w:p>
    <w:p w:rsidR="00D0612F" w:rsidRDefault="0051774A">
      <w:pPr>
        <w:ind w:firstLine="0"/>
      </w:pPr>
      <w:r>
        <w:rPr>
          <w:noProof/>
        </w:rPr>
        <w:drawing>
          <wp:inline distT="0" distB="0" distL="0" distR="0">
            <wp:extent cx="5400040" cy="1775460"/>
            <wp:effectExtent l="0" t="0" r="0" b="0"/>
            <wp:docPr id="1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a:srcRect/>
                    <a:stretch>
                      <a:fillRect/>
                    </a:stretch>
                  </pic:blipFill>
                  <pic:spPr>
                    <a:xfrm>
                      <a:off x="0" y="0"/>
                      <a:ext cx="5400040" cy="1775460"/>
                    </a:xfrm>
                    <a:prstGeom prst="rect">
                      <a:avLst/>
                    </a:prstGeom>
                    <a:ln/>
                  </pic:spPr>
                </pic:pic>
              </a:graphicData>
            </a:graphic>
          </wp:inline>
        </w:drawing>
      </w:r>
    </w:p>
    <w:p w:rsidR="00D0612F" w:rsidRDefault="0051774A">
      <w:pPr>
        <w:numPr>
          <w:ilvl w:val="0"/>
          <w:numId w:val="15"/>
        </w:numPr>
        <w:pBdr>
          <w:top w:val="nil"/>
          <w:left w:val="nil"/>
          <w:bottom w:val="nil"/>
          <w:right w:val="nil"/>
          <w:between w:val="nil"/>
        </w:pBdr>
        <w:rPr>
          <w:color w:val="000000"/>
        </w:rPr>
      </w:pPr>
      <w:r>
        <w:rPr>
          <w:color w:val="000000"/>
        </w:rPr>
        <w:t>Jelaskan apa saja maksud dari meta pada gambar diatas!</w:t>
      </w:r>
    </w:p>
    <w:p w:rsidR="00D0612F" w:rsidRDefault="0051774A">
      <w:pPr>
        <w:numPr>
          <w:ilvl w:val="0"/>
          <w:numId w:val="15"/>
        </w:numPr>
        <w:pBdr>
          <w:top w:val="nil"/>
          <w:left w:val="nil"/>
          <w:bottom w:val="nil"/>
          <w:right w:val="nil"/>
          <w:between w:val="nil"/>
        </w:pBdr>
        <w:spacing w:before="0"/>
        <w:rPr>
          <w:color w:val="000000"/>
        </w:rPr>
      </w:pPr>
      <w:r>
        <w:rPr>
          <w:color w:val="000000"/>
        </w:rPr>
        <w:t>Apa maksud dari setiap baris dari program tersebut? Jelaskan!</w:t>
      </w:r>
    </w:p>
    <w:tbl>
      <w:tblPr>
        <w:tblStyle w:val="afff5"/>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D0612F">
        <w:trPr>
          <w:trHeight w:val="1814"/>
        </w:trPr>
        <w:tc>
          <w:tcPr>
            <w:tcW w:w="8494" w:type="dxa"/>
          </w:tcPr>
          <w:p w:rsidR="00D0612F" w:rsidRDefault="0051774A">
            <w:pPr>
              <w:ind w:firstLine="0"/>
            </w:pPr>
            <w:r>
              <w:t xml:space="preserve">Jawaban Anda : </w:t>
            </w:r>
          </w:p>
          <w:p w:rsidR="00D0612F" w:rsidRDefault="0051774A">
            <w:pPr>
              <w:numPr>
                <w:ilvl w:val="0"/>
                <w:numId w:val="8"/>
              </w:numPr>
              <w:pBdr>
                <w:top w:val="nil"/>
                <w:left w:val="nil"/>
                <w:bottom w:val="nil"/>
                <w:right w:val="nil"/>
                <w:between w:val="nil"/>
              </w:pBdr>
              <w:rPr>
                <w:color w:val="000000"/>
              </w:rPr>
            </w:pPr>
            <w:r>
              <w:rPr>
                <w:color w:val="000000"/>
              </w:rPr>
              <w:t xml:space="preserve">Meta dokumen adalah </w:t>
            </w:r>
            <w:r>
              <w:t>sebuah tag dalam bahasa pemrograman HTML yang berfungsi sebagai pemberi informasi metadata dari sebuah halaman web.</w:t>
            </w:r>
          </w:p>
          <w:p w:rsidR="00D0612F" w:rsidRDefault="0051774A">
            <w:pPr>
              <w:numPr>
                <w:ilvl w:val="0"/>
                <w:numId w:val="8"/>
              </w:numPr>
              <w:pBdr>
                <w:top w:val="nil"/>
                <w:left w:val="nil"/>
                <w:bottom w:val="nil"/>
                <w:right w:val="nil"/>
                <w:between w:val="nil"/>
              </w:pBdr>
              <w:spacing w:before="0"/>
              <w:jc w:val="left"/>
              <w:rPr>
                <w:color w:val="000000"/>
              </w:rPr>
            </w:pPr>
            <w:r>
              <w:rPr>
                <w:rFonts w:ascii="Roboto Mono" w:eastAsia="Roboto Mono" w:hAnsi="Roboto Mono" w:cs="Roboto Mono"/>
                <w:b/>
                <w:color w:val="188038"/>
              </w:rPr>
              <w:t xml:space="preserve">&lt;meta charset="UTF-8"&gt; </w:t>
            </w:r>
            <w:r>
              <w:t>berfungsi untuk menentukan pengkodean karakter (charset)</w:t>
            </w:r>
            <w:r>
              <w:br/>
            </w:r>
            <w:r>
              <w:rPr>
                <w:rFonts w:ascii="Roboto Mono" w:eastAsia="Roboto Mono" w:hAnsi="Roboto Mono" w:cs="Roboto Mono"/>
                <w:b/>
                <w:color w:val="188038"/>
              </w:rPr>
              <w:t xml:space="preserve">&lt;meta http-equiv="X-UA-Compatible" content="IE=edge"&gt; </w:t>
            </w:r>
            <w:r>
              <w:t>berfungsi sebagai pemberi instruksi kepada browser untuk menggunakan mode rendering terbaru</w:t>
            </w:r>
            <w:r>
              <w:rPr>
                <w:rFonts w:ascii="Roboto Mono" w:eastAsia="Roboto Mono" w:hAnsi="Roboto Mono" w:cs="Roboto Mono"/>
                <w:color w:val="188038"/>
              </w:rPr>
              <w:br/>
            </w:r>
            <w:r>
              <w:rPr>
                <w:rFonts w:ascii="Roboto Mono" w:eastAsia="Roboto Mono" w:hAnsi="Roboto Mono" w:cs="Roboto Mono"/>
                <w:b/>
                <w:color w:val="188038"/>
              </w:rPr>
              <w:t xml:space="preserve">&lt;meta name="viewport" content="width=device-width, initial-scale=1.0"&gt; </w:t>
            </w:r>
            <w:r>
              <w:t>berfungsi untuk mengoptimalkan tampilan halaman bersite untuk perangkat mobile</w:t>
            </w:r>
            <w:r>
              <w:rPr>
                <w:rFonts w:ascii="Roboto Mono" w:eastAsia="Roboto Mono" w:hAnsi="Roboto Mono" w:cs="Roboto Mono"/>
                <w:b/>
                <w:color w:val="188038"/>
              </w:rPr>
              <w:br/>
              <w:t xml:space="preserve">&lt;meta name="Keywords" content="Sistem Informat, Jurnal, pemrograman" /&gt; </w:t>
            </w:r>
            <w:r>
              <w:t>berfungsi untuk menentukan kata kunci (keywords) terkait konten halaman website untuk keperluan SEO (Search Engine Optimization)</w:t>
            </w:r>
          </w:p>
        </w:tc>
      </w:tr>
    </w:tbl>
    <w:p w:rsidR="00D0612F" w:rsidRDefault="00D0612F">
      <w:pPr>
        <w:ind w:firstLine="0"/>
      </w:pPr>
    </w:p>
    <w:p w:rsidR="00D0612F" w:rsidRDefault="0051774A">
      <w:pPr>
        <w:pStyle w:val="Heading2"/>
        <w:numPr>
          <w:ilvl w:val="1"/>
          <w:numId w:val="10"/>
        </w:numPr>
        <w:ind w:left="426" w:hanging="426"/>
      </w:pPr>
      <w:r>
        <w:lastRenderedPageBreak/>
        <w:t>Elemen Html</w:t>
      </w:r>
    </w:p>
    <w:p w:rsidR="00D0612F" w:rsidRDefault="0051774A">
      <w:r>
        <w:t>Jenis-jenis elemen data yang akan ditampilkan pada halaman Web seperti: Form, Text, Image, Table, Drop-Box, Button dan lainnya.</w:t>
      </w:r>
    </w:p>
    <w:p w:rsidR="00D0612F" w:rsidRDefault="0051774A">
      <w:pPr>
        <w:pStyle w:val="Heading3"/>
      </w:pPr>
      <w:r>
        <w:t>Tag dalam Head</w:t>
      </w:r>
    </w:p>
    <w:p w:rsidR="00D0612F" w:rsidRDefault="0051774A">
      <w:r>
        <w:t>Tag adalah sebauh penanda awalan dan akhiran dari sebuah elemen di HTML. Tag dibuat dengan kurung siku ( &lt;...&gt; ), lalu di dalamnya berisi nama tag dan kadang juga ditambahkan dengan atribut.</w:t>
      </w:r>
    </w:p>
    <w:p w:rsidR="00D0612F" w:rsidRDefault="0051774A">
      <w:pPr>
        <w:ind w:firstLine="0"/>
      </w:pPr>
      <w:r>
        <w:t>Berikut beberapa tag yang perlu anda pahami :</w:t>
      </w:r>
    </w:p>
    <w:tbl>
      <w:tblPr>
        <w:tblStyle w:val="afff6"/>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D0612F">
        <w:tc>
          <w:tcPr>
            <w:tcW w:w="8494" w:type="dxa"/>
          </w:tcPr>
          <w:p w:rsidR="00D0612F" w:rsidRDefault="0051774A">
            <w:pPr>
              <w:numPr>
                <w:ilvl w:val="0"/>
                <w:numId w:val="16"/>
              </w:numPr>
              <w:pBdr>
                <w:top w:val="nil"/>
                <w:left w:val="nil"/>
                <w:bottom w:val="nil"/>
                <w:right w:val="nil"/>
                <w:between w:val="nil"/>
              </w:pBdr>
              <w:rPr>
                <w:color w:val="000000"/>
              </w:rPr>
            </w:pPr>
            <w:r>
              <w:rPr>
                <w:color w:val="000000"/>
              </w:rPr>
              <w:t>Judul Halaman</w:t>
            </w:r>
          </w:p>
          <w:p w:rsidR="00D0612F" w:rsidRDefault="0051774A">
            <w:pPr>
              <w:pBdr>
                <w:top w:val="nil"/>
                <w:left w:val="nil"/>
                <w:bottom w:val="nil"/>
                <w:right w:val="nil"/>
                <w:between w:val="nil"/>
              </w:pBdr>
              <w:spacing w:before="0"/>
              <w:ind w:left="927" w:firstLine="0"/>
              <w:rPr>
                <w:rFonts w:ascii="Courier New" w:eastAsia="Courier New" w:hAnsi="Courier New" w:cs="Courier New"/>
                <w:color w:val="000000"/>
              </w:rPr>
            </w:pPr>
            <w:r>
              <w:rPr>
                <w:rFonts w:ascii="Courier New" w:eastAsia="Courier New" w:hAnsi="Courier New" w:cs="Courier New"/>
                <w:color w:val="000000"/>
              </w:rPr>
              <w:t>&lt;title&gt; &lt;/title&gt;</w:t>
            </w:r>
          </w:p>
          <w:p w:rsidR="00D0612F" w:rsidRDefault="0051774A">
            <w:pPr>
              <w:numPr>
                <w:ilvl w:val="0"/>
                <w:numId w:val="16"/>
              </w:numPr>
              <w:pBdr>
                <w:top w:val="nil"/>
                <w:left w:val="nil"/>
                <w:bottom w:val="nil"/>
                <w:right w:val="nil"/>
                <w:between w:val="nil"/>
              </w:pBdr>
              <w:spacing w:before="0"/>
              <w:rPr>
                <w:color w:val="000000"/>
              </w:rPr>
            </w:pPr>
            <w:r>
              <w:rPr>
                <w:color w:val="000000"/>
              </w:rPr>
              <w:t>CSS</w:t>
            </w:r>
          </w:p>
          <w:p w:rsidR="00D0612F" w:rsidRDefault="0051774A">
            <w:pPr>
              <w:pBdr>
                <w:top w:val="nil"/>
                <w:left w:val="nil"/>
                <w:bottom w:val="nil"/>
                <w:right w:val="nil"/>
                <w:between w:val="nil"/>
              </w:pBdr>
              <w:spacing w:before="0"/>
              <w:ind w:left="927" w:firstLine="0"/>
              <w:rPr>
                <w:rFonts w:ascii="Courier New" w:eastAsia="Courier New" w:hAnsi="Courier New" w:cs="Courier New"/>
                <w:color w:val="000000"/>
              </w:rPr>
            </w:pPr>
            <w:r>
              <w:rPr>
                <w:rFonts w:ascii="Courier New" w:eastAsia="Courier New" w:hAnsi="Courier New" w:cs="Courier New"/>
                <w:color w:val="000000"/>
              </w:rPr>
              <w:t>&lt;style&gt; &lt;/style&gt;</w:t>
            </w:r>
          </w:p>
          <w:p w:rsidR="00D0612F" w:rsidRDefault="00D0612F">
            <w:pPr>
              <w:pBdr>
                <w:top w:val="nil"/>
                <w:left w:val="nil"/>
                <w:bottom w:val="nil"/>
                <w:right w:val="nil"/>
                <w:between w:val="nil"/>
              </w:pBdr>
              <w:spacing w:before="0"/>
              <w:ind w:left="927" w:firstLine="0"/>
              <w:rPr>
                <w:rFonts w:ascii="Courier New" w:eastAsia="Courier New" w:hAnsi="Courier New" w:cs="Courier New"/>
                <w:color w:val="000000"/>
              </w:rPr>
            </w:pPr>
          </w:p>
          <w:p w:rsidR="00D0612F" w:rsidRDefault="0051774A">
            <w:pPr>
              <w:numPr>
                <w:ilvl w:val="0"/>
                <w:numId w:val="16"/>
              </w:numPr>
              <w:pBdr>
                <w:top w:val="nil"/>
                <w:left w:val="nil"/>
                <w:bottom w:val="nil"/>
                <w:right w:val="nil"/>
                <w:between w:val="nil"/>
              </w:pBdr>
              <w:spacing w:before="0"/>
              <w:rPr>
                <w:color w:val="000000"/>
              </w:rPr>
            </w:pPr>
            <w:r>
              <w:rPr>
                <w:color w:val="000000"/>
              </w:rPr>
              <w:t>Javascript</w:t>
            </w:r>
          </w:p>
          <w:p w:rsidR="00D0612F" w:rsidRDefault="0051774A">
            <w:pPr>
              <w:pBdr>
                <w:top w:val="nil"/>
                <w:left w:val="nil"/>
                <w:bottom w:val="nil"/>
                <w:right w:val="nil"/>
                <w:between w:val="nil"/>
              </w:pBdr>
              <w:spacing w:before="0"/>
              <w:ind w:left="927" w:firstLine="0"/>
              <w:rPr>
                <w:rFonts w:ascii="Courier New" w:eastAsia="Courier New" w:hAnsi="Courier New" w:cs="Courier New"/>
                <w:color w:val="000000"/>
              </w:rPr>
            </w:pPr>
            <w:r>
              <w:rPr>
                <w:rFonts w:ascii="Courier New" w:eastAsia="Courier New" w:hAnsi="Courier New" w:cs="Courier New"/>
                <w:color w:val="000000"/>
              </w:rPr>
              <w:t>&lt;script&gt; &lt;/script&gt;</w:t>
            </w:r>
          </w:p>
          <w:p w:rsidR="00D0612F" w:rsidRDefault="0051774A">
            <w:pPr>
              <w:numPr>
                <w:ilvl w:val="0"/>
                <w:numId w:val="16"/>
              </w:numPr>
              <w:pBdr>
                <w:top w:val="nil"/>
                <w:left w:val="nil"/>
                <w:bottom w:val="nil"/>
                <w:right w:val="nil"/>
                <w:between w:val="nil"/>
              </w:pBdr>
              <w:spacing w:before="0"/>
              <w:rPr>
                <w:color w:val="000000"/>
              </w:rPr>
            </w:pPr>
            <w:r>
              <w:rPr>
                <w:color w:val="000000"/>
              </w:rPr>
              <w:t>Metadata</w:t>
            </w:r>
          </w:p>
          <w:p w:rsidR="00D0612F" w:rsidRDefault="0051774A">
            <w:pPr>
              <w:pBdr>
                <w:top w:val="nil"/>
                <w:left w:val="nil"/>
                <w:bottom w:val="nil"/>
                <w:right w:val="nil"/>
                <w:between w:val="nil"/>
              </w:pBdr>
              <w:spacing w:before="0"/>
              <w:ind w:left="927" w:firstLine="0"/>
              <w:rPr>
                <w:rFonts w:ascii="Courier New" w:eastAsia="Courier New" w:hAnsi="Courier New" w:cs="Courier New"/>
                <w:color w:val="000000"/>
              </w:rPr>
            </w:pPr>
            <w:r>
              <w:rPr>
                <w:rFonts w:ascii="Courier New" w:eastAsia="Courier New" w:hAnsi="Courier New" w:cs="Courier New"/>
                <w:color w:val="000000"/>
              </w:rPr>
              <w:t>&lt;meta&gt; &lt;/meta&gt;</w:t>
            </w:r>
          </w:p>
        </w:tc>
      </w:tr>
    </w:tbl>
    <w:p w:rsidR="00D0612F" w:rsidRDefault="0051774A">
      <w:pPr>
        <w:numPr>
          <w:ilvl w:val="0"/>
          <w:numId w:val="14"/>
        </w:numPr>
        <w:pBdr>
          <w:top w:val="nil"/>
          <w:left w:val="nil"/>
          <w:bottom w:val="nil"/>
          <w:right w:val="nil"/>
          <w:between w:val="nil"/>
        </w:pBdr>
        <w:rPr>
          <w:color w:val="000000"/>
        </w:rPr>
      </w:pPr>
      <w:r>
        <w:rPr>
          <w:color w:val="000000"/>
        </w:rPr>
        <w:t>Jelaskan setiap baris maksud dari program tersebut!</w:t>
      </w:r>
    </w:p>
    <w:tbl>
      <w:tblPr>
        <w:tblStyle w:val="afff7"/>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D0612F">
        <w:trPr>
          <w:trHeight w:val="1814"/>
        </w:trPr>
        <w:tc>
          <w:tcPr>
            <w:tcW w:w="8494" w:type="dxa"/>
          </w:tcPr>
          <w:p w:rsidR="00D0612F" w:rsidRDefault="0051774A">
            <w:pPr>
              <w:ind w:firstLine="0"/>
            </w:pPr>
            <w:bookmarkStart w:id="1" w:name="_heading=h.60r30y9z2hm1" w:colFirst="0" w:colLast="0"/>
            <w:bookmarkEnd w:id="1"/>
            <w:r>
              <w:t xml:space="preserve">Jawaban Anda : </w:t>
            </w:r>
          </w:p>
          <w:p w:rsidR="00D0612F" w:rsidRDefault="0051774A">
            <w:pPr>
              <w:numPr>
                <w:ilvl w:val="0"/>
                <w:numId w:val="24"/>
              </w:numPr>
            </w:pPr>
            <w:r>
              <w:t>Title: berfungsi untuk menentukan judul halaman web yang akan ditampilkan di tab browser</w:t>
            </w:r>
          </w:p>
          <w:p w:rsidR="00D0612F" w:rsidRDefault="0051774A">
            <w:pPr>
              <w:numPr>
                <w:ilvl w:val="0"/>
                <w:numId w:val="24"/>
              </w:numPr>
              <w:spacing w:before="0"/>
            </w:pPr>
            <w:r>
              <w:t>CSS: berfungsi untuk menyisipkan kode CSS langsung ke dalam halaman dokumen HTML untuk mengatur tampilan elemen pada halaman website</w:t>
            </w:r>
          </w:p>
          <w:p w:rsidR="00D0612F" w:rsidRDefault="0051774A">
            <w:pPr>
              <w:numPr>
                <w:ilvl w:val="0"/>
                <w:numId w:val="24"/>
              </w:numPr>
              <w:spacing w:before="0"/>
            </w:pPr>
            <w:r>
              <w:t>Javascript: berfungsi untuk menyisipkan kode Javascript ke dalam halaman HTML untuk menambahkan interaktivitas pada halaman web</w:t>
            </w:r>
          </w:p>
          <w:p w:rsidR="00D0612F" w:rsidRDefault="0051774A">
            <w:pPr>
              <w:numPr>
                <w:ilvl w:val="0"/>
                <w:numId w:val="24"/>
              </w:numPr>
              <w:spacing w:before="0"/>
            </w:pPr>
            <w:r>
              <w:t>Meta: berfungsi untuk memberikan informasi metadata tentang dokumen HTML</w:t>
            </w:r>
          </w:p>
        </w:tc>
      </w:tr>
    </w:tbl>
    <w:p w:rsidR="00D0612F" w:rsidRDefault="0051774A">
      <w:pPr>
        <w:pStyle w:val="Heading2"/>
      </w:pPr>
      <w:r>
        <w:t>c. Title</w:t>
      </w:r>
    </w:p>
    <w:p w:rsidR="00D0612F" w:rsidRDefault="0051774A">
      <w:r>
        <w:t xml:space="preserve">Ditampilkan pada header browser. </w:t>
      </w:r>
    </w:p>
    <w:p w:rsidR="00D0612F" w:rsidRDefault="0051774A">
      <w:pPr>
        <w:ind w:firstLine="0"/>
      </w:pPr>
      <w:r>
        <w:rPr>
          <w:noProof/>
        </w:rPr>
        <w:lastRenderedPageBreak/>
        <w:drawing>
          <wp:inline distT="0" distB="0" distL="0" distR="0">
            <wp:extent cx="5400040" cy="2795270"/>
            <wp:effectExtent l="0" t="0" r="0" b="0"/>
            <wp:docPr id="1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5400040" cy="2795270"/>
                    </a:xfrm>
                    <a:prstGeom prst="rect">
                      <a:avLst/>
                    </a:prstGeom>
                    <a:ln/>
                  </pic:spPr>
                </pic:pic>
              </a:graphicData>
            </a:graphic>
          </wp:inline>
        </w:drawing>
      </w:r>
    </w:p>
    <w:sdt>
      <w:sdtPr>
        <w:tag w:val="goog_rdk_1"/>
        <w:id w:val="2041781743"/>
      </w:sdtPr>
      <w:sdtEndPr/>
      <w:sdtContent>
        <w:p w:rsidR="00D0612F" w:rsidRDefault="0051774A">
          <w:pPr>
            <w:ind w:firstLine="0"/>
            <w:rPr>
              <w:del w:id="2" w:author="MU'MINATUS SAKDIYAH" w:date="2025-03-21T05:14:00Z"/>
            </w:rPr>
          </w:pPr>
          <w:r>
            <w:t>Output :</w:t>
          </w:r>
          <w:sdt>
            <w:sdtPr>
              <w:tag w:val="goog_rdk_0"/>
              <w:id w:val="573939565"/>
            </w:sdtPr>
            <w:sdtEndPr/>
            <w:sdtContent/>
          </w:sdt>
        </w:p>
      </w:sdtContent>
    </w:sdt>
    <w:p w:rsidR="00D0612F" w:rsidRDefault="0051774A">
      <w:pPr>
        <w:ind w:firstLine="0"/>
      </w:pPr>
      <w:r>
        <w:rPr>
          <w:noProof/>
        </w:rPr>
        <w:drawing>
          <wp:inline distT="0" distB="0" distL="0" distR="0">
            <wp:extent cx="4257675" cy="656706"/>
            <wp:effectExtent l="0" t="0" r="0" b="0"/>
            <wp:docPr id="13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
                    <a:srcRect b="57177"/>
                    <a:stretch>
                      <a:fillRect/>
                    </a:stretch>
                  </pic:blipFill>
                  <pic:spPr>
                    <a:xfrm>
                      <a:off x="0" y="0"/>
                      <a:ext cx="4257675" cy="656706"/>
                    </a:xfrm>
                    <a:prstGeom prst="rect">
                      <a:avLst/>
                    </a:prstGeom>
                    <a:ln/>
                  </pic:spPr>
                </pic:pic>
              </a:graphicData>
            </a:graphic>
          </wp:inline>
        </w:drawing>
      </w:r>
    </w:p>
    <w:p w:rsidR="00D0612F" w:rsidRDefault="00D0612F">
      <w:pPr>
        <w:ind w:firstLine="0"/>
      </w:pPr>
    </w:p>
    <w:p w:rsidR="00D0612F" w:rsidRDefault="00D0612F">
      <w:pPr>
        <w:ind w:firstLine="0"/>
      </w:pPr>
    </w:p>
    <w:p w:rsidR="00D0612F" w:rsidRDefault="0051774A">
      <w:pPr>
        <w:ind w:firstLine="0"/>
      </w:pPr>
      <w:r>
        <w:t>Instruksi :</w:t>
      </w:r>
    </w:p>
    <w:p w:rsidR="00D0612F" w:rsidRDefault="0051774A">
      <w:pPr>
        <w:numPr>
          <w:ilvl w:val="0"/>
          <w:numId w:val="19"/>
        </w:numPr>
        <w:pBdr>
          <w:top w:val="nil"/>
          <w:left w:val="nil"/>
          <w:bottom w:val="nil"/>
          <w:right w:val="nil"/>
          <w:between w:val="nil"/>
        </w:pBdr>
        <w:rPr>
          <w:color w:val="000000"/>
        </w:rPr>
      </w:pPr>
      <w:r>
        <w:rPr>
          <w:color w:val="000000"/>
        </w:rPr>
        <w:t>Jelaskan setiap baris maksud dari program tersebut!</w:t>
      </w:r>
    </w:p>
    <w:p w:rsidR="00D0612F" w:rsidRDefault="0051774A">
      <w:pPr>
        <w:numPr>
          <w:ilvl w:val="0"/>
          <w:numId w:val="19"/>
        </w:numPr>
        <w:pBdr>
          <w:top w:val="nil"/>
          <w:left w:val="nil"/>
          <w:bottom w:val="nil"/>
          <w:right w:val="nil"/>
          <w:between w:val="nil"/>
        </w:pBdr>
        <w:spacing w:before="0"/>
        <w:rPr>
          <w:color w:val="000000"/>
        </w:rPr>
      </w:pPr>
      <w:r>
        <w:rPr>
          <w:color w:val="000000"/>
        </w:rPr>
        <w:t>Tuliskan dan screenshoot code anda seperti di atas dengan nama anda!</w:t>
      </w:r>
    </w:p>
    <w:p w:rsidR="00D0612F" w:rsidRDefault="0051774A">
      <w:pPr>
        <w:numPr>
          <w:ilvl w:val="0"/>
          <w:numId w:val="19"/>
        </w:numPr>
        <w:pBdr>
          <w:top w:val="nil"/>
          <w:left w:val="nil"/>
          <w:bottom w:val="nil"/>
          <w:right w:val="nil"/>
          <w:between w:val="nil"/>
        </w:pBdr>
        <w:spacing w:before="0"/>
        <w:rPr>
          <w:color w:val="000000"/>
        </w:rPr>
      </w:pPr>
      <w:r>
        <w:rPr>
          <w:color w:val="000000"/>
        </w:rPr>
        <w:t>Screenshoot hasil output!</w:t>
      </w:r>
    </w:p>
    <w:tbl>
      <w:tblPr>
        <w:tblStyle w:val="afff8"/>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D0612F">
        <w:trPr>
          <w:trHeight w:val="1814"/>
        </w:trPr>
        <w:tc>
          <w:tcPr>
            <w:tcW w:w="8494" w:type="dxa"/>
          </w:tcPr>
          <w:p w:rsidR="00D0612F" w:rsidRDefault="0051774A">
            <w:pPr>
              <w:ind w:firstLine="0"/>
            </w:pPr>
            <w:r>
              <w:t>Jawaban Anda :</w:t>
            </w:r>
          </w:p>
          <w:p w:rsidR="00D0612F" w:rsidRDefault="0051774A">
            <w:pPr>
              <w:numPr>
                <w:ilvl w:val="0"/>
                <w:numId w:val="9"/>
              </w:numPr>
              <w:pBdr>
                <w:top w:val="nil"/>
                <w:left w:val="nil"/>
                <w:bottom w:val="nil"/>
                <w:right w:val="nil"/>
                <w:between w:val="nil"/>
              </w:pBdr>
              <w:rPr>
                <w:color w:val="000000"/>
              </w:rPr>
            </w:pPr>
            <w:r>
              <w:t xml:space="preserve">Maksud dari program tersebut adalah sebuah template HTML untuk membuat sebuah kerangka halaman dengan judul halaman </w:t>
            </w:r>
            <w:r>
              <w:rPr>
                <w:b/>
              </w:rPr>
              <w:t>HTML title FIRNANDA</w:t>
            </w:r>
          </w:p>
          <w:p w:rsidR="00D0612F" w:rsidRDefault="0051774A">
            <w:pPr>
              <w:numPr>
                <w:ilvl w:val="0"/>
                <w:numId w:val="9"/>
              </w:numPr>
              <w:pBdr>
                <w:top w:val="nil"/>
                <w:left w:val="nil"/>
                <w:bottom w:val="nil"/>
                <w:right w:val="nil"/>
                <w:between w:val="nil"/>
              </w:pBdr>
              <w:spacing w:before="0"/>
              <w:rPr>
                <w:color w:val="000000"/>
              </w:rPr>
            </w:pPr>
            <w:r>
              <w:rPr>
                <w:color w:val="000000"/>
              </w:rPr>
              <w:t>Code</w:t>
            </w:r>
          </w:p>
          <w:p w:rsidR="00D0612F" w:rsidRDefault="0051774A">
            <w:pPr>
              <w:pBdr>
                <w:top w:val="nil"/>
                <w:left w:val="nil"/>
                <w:bottom w:val="nil"/>
                <w:right w:val="nil"/>
                <w:between w:val="nil"/>
              </w:pBdr>
              <w:spacing w:before="0"/>
              <w:ind w:left="720" w:firstLine="0"/>
            </w:pPr>
            <w:r>
              <w:rPr>
                <w:noProof/>
              </w:rPr>
              <w:lastRenderedPageBreak/>
              <w:drawing>
                <wp:inline distT="0" distB="0" distL="0" distR="0">
                  <wp:extent cx="4415326" cy="1891368"/>
                  <wp:effectExtent l="0" t="0" r="0" b="0"/>
                  <wp:docPr id="1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4415326" cy="1891368"/>
                          </a:xfrm>
                          <a:prstGeom prst="rect">
                            <a:avLst/>
                          </a:prstGeom>
                          <a:ln/>
                        </pic:spPr>
                      </pic:pic>
                    </a:graphicData>
                  </a:graphic>
                </wp:inline>
              </w:drawing>
            </w:r>
          </w:p>
          <w:p w:rsidR="00D0612F" w:rsidRDefault="0051774A">
            <w:pPr>
              <w:numPr>
                <w:ilvl w:val="0"/>
                <w:numId w:val="9"/>
              </w:numPr>
              <w:pBdr>
                <w:top w:val="nil"/>
                <w:left w:val="nil"/>
                <w:bottom w:val="nil"/>
                <w:right w:val="nil"/>
                <w:between w:val="nil"/>
              </w:pBdr>
              <w:rPr>
                <w:color w:val="000000"/>
              </w:rPr>
            </w:pPr>
            <w:r>
              <w:rPr>
                <w:color w:val="000000"/>
              </w:rPr>
              <w:t>Hasil Output</w:t>
            </w:r>
            <w:r>
              <w:br/>
            </w:r>
            <w:r>
              <w:rPr>
                <w:noProof/>
              </w:rPr>
              <w:drawing>
                <wp:inline distT="0" distB="0" distL="0" distR="0">
                  <wp:extent cx="4440436" cy="2535629"/>
                  <wp:effectExtent l="0" t="0" r="0" b="0"/>
                  <wp:docPr id="1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4440436" cy="2535629"/>
                          </a:xfrm>
                          <a:prstGeom prst="rect">
                            <a:avLst/>
                          </a:prstGeom>
                          <a:ln/>
                        </pic:spPr>
                      </pic:pic>
                    </a:graphicData>
                  </a:graphic>
                </wp:inline>
              </w:drawing>
            </w:r>
          </w:p>
        </w:tc>
      </w:tr>
    </w:tbl>
    <w:p w:rsidR="00D0612F" w:rsidRDefault="00D0612F"/>
    <w:p w:rsidR="00D0612F" w:rsidRDefault="0051774A">
      <w:pPr>
        <w:pStyle w:val="Heading2"/>
      </w:pPr>
      <w:r>
        <w:t>d. Text</w:t>
      </w:r>
    </w:p>
    <w:p w:rsidR="00D0612F" w:rsidRDefault="0051774A">
      <w:r>
        <w:t>Text terdapat beberapa Heading, yaitu Heading 1 sampai 6.</w:t>
      </w:r>
    </w:p>
    <w:p w:rsidR="00D0612F" w:rsidRDefault="0051774A">
      <w:pPr>
        <w:ind w:firstLine="0"/>
      </w:pPr>
      <w:r>
        <w:rPr>
          <w:noProof/>
        </w:rPr>
        <w:lastRenderedPageBreak/>
        <w:drawing>
          <wp:inline distT="0" distB="0" distL="0" distR="0">
            <wp:extent cx="5400040" cy="3859530"/>
            <wp:effectExtent l="0" t="0" r="0" b="0"/>
            <wp:docPr id="1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5400040" cy="3859530"/>
                    </a:xfrm>
                    <a:prstGeom prst="rect">
                      <a:avLst/>
                    </a:prstGeom>
                    <a:ln/>
                  </pic:spPr>
                </pic:pic>
              </a:graphicData>
            </a:graphic>
          </wp:inline>
        </w:drawing>
      </w:r>
    </w:p>
    <w:p w:rsidR="00D0612F" w:rsidRDefault="0051774A">
      <w:pPr>
        <w:ind w:firstLine="0"/>
      </w:pPr>
      <w:r>
        <w:t>Output :</w:t>
      </w:r>
    </w:p>
    <w:p w:rsidR="00D0612F" w:rsidRDefault="0051774A">
      <w:pPr>
        <w:ind w:firstLine="0"/>
      </w:pPr>
      <w:r>
        <w:rPr>
          <w:noProof/>
        </w:rPr>
        <w:drawing>
          <wp:inline distT="0" distB="0" distL="0" distR="0">
            <wp:extent cx="5400040" cy="3376295"/>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5400040" cy="3376295"/>
                    </a:xfrm>
                    <a:prstGeom prst="rect">
                      <a:avLst/>
                    </a:prstGeom>
                    <a:ln/>
                  </pic:spPr>
                </pic:pic>
              </a:graphicData>
            </a:graphic>
          </wp:inline>
        </w:drawing>
      </w:r>
    </w:p>
    <w:p w:rsidR="00D0612F" w:rsidRDefault="0051774A">
      <w:pPr>
        <w:ind w:firstLine="0"/>
      </w:pPr>
      <w:r>
        <w:t>Instruksi :</w:t>
      </w:r>
    </w:p>
    <w:p w:rsidR="00D0612F" w:rsidRDefault="0051774A">
      <w:pPr>
        <w:numPr>
          <w:ilvl w:val="0"/>
          <w:numId w:val="20"/>
        </w:numPr>
        <w:pBdr>
          <w:top w:val="nil"/>
          <w:left w:val="nil"/>
          <w:bottom w:val="nil"/>
          <w:right w:val="nil"/>
          <w:between w:val="nil"/>
        </w:pBdr>
        <w:rPr>
          <w:color w:val="000000"/>
        </w:rPr>
      </w:pPr>
      <w:r>
        <w:rPr>
          <w:color w:val="000000"/>
        </w:rPr>
        <w:lastRenderedPageBreak/>
        <w:t>Jelaskan setiap baris maksud dari program tersebut!</w:t>
      </w:r>
    </w:p>
    <w:p w:rsidR="00D0612F" w:rsidRDefault="0051774A">
      <w:pPr>
        <w:numPr>
          <w:ilvl w:val="0"/>
          <w:numId w:val="20"/>
        </w:numPr>
        <w:pBdr>
          <w:top w:val="nil"/>
          <w:left w:val="nil"/>
          <w:bottom w:val="nil"/>
          <w:right w:val="nil"/>
          <w:between w:val="nil"/>
        </w:pBdr>
        <w:spacing w:before="0"/>
        <w:rPr>
          <w:color w:val="000000"/>
        </w:rPr>
      </w:pPr>
      <w:r>
        <w:rPr>
          <w:color w:val="000000"/>
        </w:rPr>
        <w:t>Tuliskan dan screenshoot code anda seperti di atas dengan nama anda!</w:t>
      </w:r>
    </w:p>
    <w:p w:rsidR="00D0612F" w:rsidRDefault="0051774A">
      <w:pPr>
        <w:numPr>
          <w:ilvl w:val="0"/>
          <w:numId w:val="20"/>
        </w:numPr>
        <w:pBdr>
          <w:top w:val="nil"/>
          <w:left w:val="nil"/>
          <w:bottom w:val="nil"/>
          <w:right w:val="nil"/>
          <w:between w:val="nil"/>
        </w:pBdr>
        <w:spacing w:before="0"/>
        <w:rPr>
          <w:color w:val="000000"/>
        </w:rPr>
      </w:pPr>
      <w:r>
        <w:rPr>
          <w:color w:val="000000"/>
        </w:rPr>
        <w:t>Screenshoot hasil output!</w:t>
      </w:r>
    </w:p>
    <w:tbl>
      <w:tblPr>
        <w:tblStyle w:val="afff9"/>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D0612F">
        <w:trPr>
          <w:trHeight w:val="1814"/>
        </w:trPr>
        <w:tc>
          <w:tcPr>
            <w:tcW w:w="8494" w:type="dxa"/>
          </w:tcPr>
          <w:p w:rsidR="00D0612F" w:rsidRDefault="0051774A">
            <w:pPr>
              <w:ind w:firstLine="0"/>
            </w:pPr>
            <w:r>
              <w:t>Jawaban Anda :</w:t>
            </w:r>
          </w:p>
          <w:p w:rsidR="00D0612F" w:rsidRDefault="0051774A">
            <w:pPr>
              <w:numPr>
                <w:ilvl w:val="0"/>
                <w:numId w:val="12"/>
              </w:numPr>
              <w:spacing w:before="0" w:after="240"/>
              <w:jc w:val="left"/>
              <w:rPr>
                <w:rFonts w:ascii="Arial" w:eastAsia="Arial" w:hAnsi="Arial" w:cs="Arial"/>
                <w:sz w:val="22"/>
                <w:szCs w:val="22"/>
              </w:rPr>
            </w:pPr>
            <w:r>
              <w:rPr>
                <w:rFonts w:ascii="Roboto Mono" w:eastAsia="Roboto Mono" w:hAnsi="Roboto Mono" w:cs="Roboto Mono"/>
                <w:b/>
                <w:color w:val="188038"/>
              </w:rPr>
              <w:t>&lt;!DOCTYPE html&gt;</w:t>
            </w:r>
            <w:r>
              <w:rPr>
                <w:rFonts w:ascii="Roboto Mono" w:eastAsia="Roboto Mono" w:hAnsi="Roboto Mono" w:cs="Roboto Mono"/>
                <w:b/>
                <w:color w:val="188038"/>
              </w:rPr>
              <w:br/>
            </w:r>
            <w:r>
              <w:t xml:space="preserve">→ Deklarasi bahwa dokumen menggunakan standar </w:t>
            </w:r>
            <w:r>
              <w:rPr>
                <w:b/>
              </w:rPr>
              <w:t>HTML5</w:t>
            </w:r>
            <w:r>
              <w:t>.</w:t>
            </w:r>
          </w:p>
          <w:p w:rsidR="00D0612F" w:rsidRDefault="0051774A">
            <w:pPr>
              <w:spacing w:before="0" w:after="240"/>
              <w:ind w:left="720" w:firstLine="0"/>
              <w:jc w:val="left"/>
            </w:pPr>
            <w:r>
              <w:rPr>
                <w:rFonts w:ascii="Roboto Mono" w:eastAsia="Roboto Mono" w:hAnsi="Roboto Mono" w:cs="Roboto Mono"/>
                <w:b/>
                <w:color w:val="188038"/>
              </w:rPr>
              <w:t>&lt;html lang="en"&gt;</w:t>
            </w:r>
            <w:r>
              <w:rPr>
                <w:rFonts w:ascii="Roboto Mono" w:eastAsia="Roboto Mono" w:hAnsi="Roboto Mono" w:cs="Roboto Mono"/>
                <w:b/>
                <w:color w:val="188038"/>
              </w:rPr>
              <w:br/>
            </w:r>
            <w:r>
              <w:t xml:space="preserve">→ Akar dokumen HTML, dengan bahasa konten diatur ke </w:t>
            </w:r>
            <w:r>
              <w:rPr>
                <w:b/>
              </w:rPr>
              <w:t>Bahasa Inggris</w:t>
            </w:r>
            <w:r>
              <w:t xml:space="preserve"> (</w:t>
            </w:r>
            <w:r>
              <w:rPr>
                <w:rFonts w:ascii="Roboto Mono" w:eastAsia="Roboto Mono" w:hAnsi="Roboto Mono" w:cs="Roboto Mono"/>
                <w:color w:val="188038"/>
              </w:rPr>
              <w:t>lang="en"</w:t>
            </w:r>
            <w:r>
              <w:t>).</w:t>
            </w:r>
          </w:p>
          <w:p w:rsidR="00D0612F" w:rsidRDefault="0051774A">
            <w:pPr>
              <w:spacing w:before="0" w:after="240"/>
              <w:ind w:left="720" w:firstLine="0"/>
              <w:jc w:val="left"/>
            </w:pPr>
            <w:r>
              <w:rPr>
                <w:rFonts w:ascii="Roboto Mono" w:eastAsia="Roboto Mono" w:hAnsi="Roboto Mono" w:cs="Roboto Mono"/>
                <w:b/>
                <w:color w:val="188038"/>
              </w:rPr>
              <w:t>&lt;head&gt;</w:t>
            </w:r>
            <w:r>
              <w:rPr>
                <w:rFonts w:ascii="Roboto Mono" w:eastAsia="Roboto Mono" w:hAnsi="Roboto Mono" w:cs="Roboto Mono"/>
                <w:b/>
                <w:color w:val="188038"/>
              </w:rPr>
              <w:br/>
            </w:r>
            <w:r>
              <w:t>→ Bagian untuk metadata, judul, dan pengaturan halaman (tidak ditampilkan di browser).</w:t>
            </w:r>
          </w:p>
          <w:p w:rsidR="00D0612F" w:rsidRDefault="0051774A">
            <w:pPr>
              <w:spacing w:before="0" w:after="240"/>
              <w:ind w:left="720" w:firstLine="0"/>
              <w:jc w:val="left"/>
            </w:pPr>
            <w:r>
              <w:rPr>
                <w:rFonts w:ascii="Roboto Mono" w:eastAsia="Roboto Mono" w:hAnsi="Roboto Mono" w:cs="Roboto Mono"/>
                <w:b/>
                <w:color w:val="188038"/>
              </w:rPr>
              <w:t>&lt;meta charset="UTF-8"&gt;</w:t>
            </w:r>
            <w:r>
              <w:rPr>
                <w:rFonts w:ascii="Roboto Mono" w:eastAsia="Roboto Mono" w:hAnsi="Roboto Mono" w:cs="Roboto Mono"/>
                <w:b/>
                <w:color w:val="188038"/>
              </w:rPr>
              <w:br/>
            </w:r>
            <w:r>
              <w:t xml:space="preserve">→ Menetapkan pengkodean karakter ke </w:t>
            </w:r>
            <w:r>
              <w:rPr>
                <w:b/>
              </w:rPr>
              <w:t>UTF-8</w:t>
            </w:r>
            <w:r>
              <w:t xml:space="preserve"> agar semua simbol dan huruf tampil benar.</w:t>
            </w:r>
          </w:p>
          <w:p w:rsidR="00D0612F" w:rsidRDefault="0051774A">
            <w:pPr>
              <w:spacing w:before="0" w:after="240"/>
              <w:ind w:left="720" w:firstLine="0"/>
              <w:jc w:val="left"/>
            </w:pPr>
            <w:r>
              <w:rPr>
                <w:rFonts w:ascii="Roboto Mono" w:eastAsia="Roboto Mono" w:hAnsi="Roboto Mono" w:cs="Roboto Mono"/>
                <w:b/>
                <w:color w:val="188038"/>
              </w:rPr>
              <w:t>&lt;meta name="viewport" ...&gt;</w:t>
            </w:r>
            <w:r>
              <w:rPr>
                <w:rFonts w:ascii="Roboto Mono" w:eastAsia="Roboto Mono" w:hAnsi="Roboto Mono" w:cs="Roboto Mono"/>
                <w:b/>
                <w:color w:val="188038"/>
              </w:rPr>
              <w:br/>
            </w:r>
            <w:r>
              <w:t>→ Mengoptimalkan tampilan di perangkat mobile:</w:t>
            </w:r>
          </w:p>
          <w:p w:rsidR="00D0612F" w:rsidRDefault="0051774A">
            <w:pPr>
              <w:numPr>
                <w:ilvl w:val="1"/>
                <w:numId w:val="12"/>
              </w:numPr>
              <w:spacing w:before="0"/>
              <w:jc w:val="left"/>
              <w:rPr>
                <w:rFonts w:ascii="Arial" w:eastAsia="Arial" w:hAnsi="Arial" w:cs="Arial"/>
                <w:sz w:val="22"/>
                <w:szCs w:val="22"/>
              </w:rPr>
            </w:pPr>
            <w:r>
              <w:rPr>
                <w:rFonts w:ascii="Roboto Mono" w:eastAsia="Roboto Mono" w:hAnsi="Roboto Mono" w:cs="Roboto Mono"/>
                <w:color w:val="188038"/>
              </w:rPr>
              <w:t>width=device-width</w:t>
            </w:r>
            <w:r>
              <w:t>: Sesuaikan lebar dengan layar.</w:t>
            </w:r>
          </w:p>
          <w:p w:rsidR="00D0612F" w:rsidRDefault="0051774A">
            <w:pPr>
              <w:numPr>
                <w:ilvl w:val="1"/>
                <w:numId w:val="12"/>
              </w:numPr>
              <w:spacing w:before="0" w:after="240"/>
              <w:jc w:val="left"/>
              <w:rPr>
                <w:rFonts w:ascii="Arial" w:eastAsia="Arial" w:hAnsi="Arial" w:cs="Arial"/>
                <w:sz w:val="22"/>
                <w:szCs w:val="22"/>
              </w:rPr>
            </w:pPr>
            <w:r>
              <w:rPr>
                <w:rFonts w:ascii="Roboto Mono" w:eastAsia="Roboto Mono" w:hAnsi="Roboto Mono" w:cs="Roboto Mono"/>
                <w:color w:val="188038"/>
              </w:rPr>
              <w:t>initial-scale=1.0</w:t>
            </w:r>
            <w:r>
              <w:t>: Zoom awal 100%.</w:t>
            </w:r>
          </w:p>
          <w:p w:rsidR="00D0612F" w:rsidRDefault="0051774A">
            <w:pPr>
              <w:spacing w:before="0" w:after="240"/>
              <w:ind w:left="720" w:firstLine="0"/>
              <w:jc w:val="left"/>
            </w:pPr>
            <w:r>
              <w:rPr>
                <w:rFonts w:ascii="Roboto Mono" w:eastAsia="Roboto Mono" w:hAnsi="Roboto Mono" w:cs="Roboto Mono"/>
                <w:b/>
                <w:color w:val="188038"/>
              </w:rPr>
              <w:t>&lt;title&gt;...&lt;/title&gt;</w:t>
            </w:r>
            <w:r>
              <w:rPr>
                <w:rFonts w:ascii="Roboto Mono" w:eastAsia="Roboto Mono" w:hAnsi="Roboto Mono" w:cs="Roboto Mono"/>
                <w:b/>
                <w:color w:val="188038"/>
              </w:rPr>
              <w:br/>
            </w:r>
            <w:r>
              <w:t xml:space="preserve">→ Judul halaman yang muncul di tab browser (contoh: "HTML text </w:t>
            </w:r>
            <w:r w:rsidR="00B643F0">
              <w:rPr>
                <w:lang w:val="en-US"/>
              </w:rPr>
              <w:t>Moh Andris Saputra</w:t>
            </w:r>
            <w:r>
              <w:t>").</w:t>
            </w:r>
          </w:p>
          <w:p w:rsidR="00D0612F" w:rsidRDefault="0051774A">
            <w:pPr>
              <w:spacing w:before="0" w:after="240"/>
              <w:ind w:left="720" w:firstLine="0"/>
              <w:jc w:val="left"/>
            </w:pPr>
            <w:r>
              <w:rPr>
                <w:rFonts w:ascii="Roboto Mono" w:eastAsia="Roboto Mono" w:hAnsi="Roboto Mono" w:cs="Roboto Mono"/>
                <w:b/>
                <w:color w:val="188038"/>
              </w:rPr>
              <w:t>&lt;/head&gt;</w:t>
            </w:r>
            <w:r>
              <w:rPr>
                <w:rFonts w:ascii="Roboto Mono" w:eastAsia="Roboto Mono" w:hAnsi="Roboto Mono" w:cs="Roboto Mono"/>
                <w:b/>
                <w:color w:val="188038"/>
              </w:rPr>
              <w:br/>
            </w:r>
            <w:r>
              <w:t xml:space="preserve">→ Penutup bagian </w:t>
            </w:r>
            <w:r>
              <w:rPr>
                <w:rFonts w:ascii="Roboto Mono" w:eastAsia="Roboto Mono" w:hAnsi="Roboto Mono" w:cs="Roboto Mono"/>
                <w:color w:val="188038"/>
              </w:rPr>
              <w:t>&lt;head&gt;</w:t>
            </w:r>
            <w:r>
              <w:t>.</w:t>
            </w:r>
          </w:p>
          <w:p w:rsidR="00D0612F" w:rsidRDefault="0051774A">
            <w:pPr>
              <w:spacing w:before="0" w:after="240"/>
              <w:ind w:left="720" w:firstLine="0"/>
              <w:jc w:val="left"/>
            </w:pPr>
            <w:r>
              <w:rPr>
                <w:rFonts w:ascii="Roboto Mono" w:eastAsia="Roboto Mono" w:hAnsi="Roboto Mono" w:cs="Roboto Mono"/>
                <w:b/>
                <w:color w:val="188038"/>
              </w:rPr>
              <w:t>&lt;body&gt;</w:t>
            </w:r>
            <w:r>
              <w:rPr>
                <w:rFonts w:ascii="Roboto Mono" w:eastAsia="Roboto Mono" w:hAnsi="Roboto Mono" w:cs="Roboto Mono"/>
                <w:b/>
                <w:color w:val="188038"/>
              </w:rPr>
              <w:br/>
            </w:r>
            <w:r>
              <w:t>→ Bagian untuk konten yang ditampilkan ke pengguna (teks, gambar, dll).</w:t>
            </w:r>
          </w:p>
          <w:p w:rsidR="00D0612F" w:rsidRDefault="0051774A">
            <w:pPr>
              <w:spacing w:before="0" w:after="240"/>
              <w:ind w:left="720" w:firstLine="0"/>
              <w:jc w:val="left"/>
            </w:pPr>
            <w:r>
              <w:rPr>
                <w:rFonts w:ascii="Roboto Mono" w:eastAsia="Roboto Mono" w:hAnsi="Roboto Mono" w:cs="Roboto Mono"/>
                <w:b/>
                <w:color w:val="188038"/>
              </w:rPr>
              <w:t>&lt;!-- Text --&gt;</w:t>
            </w:r>
            <w:r>
              <w:rPr>
                <w:rFonts w:ascii="Roboto Mono" w:eastAsia="Roboto Mono" w:hAnsi="Roboto Mono" w:cs="Roboto Mono"/>
                <w:b/>
                <w:color w:val="188038"/>
              </w:rPr>
              <w:br/>
            </w:r>
            <w:r>
              <w:t>→ Komentar HTML (hanya untuk dokumentasi, tidak muncul di browser).</w:t>
            </w:r>
          </w:p>
          <w:p w:rsidR="00D0612F" w:rsidRDefault="0051774A">
            <w:pPr>
              <w:spacing w:before="0" w:after="240"/>
              <w:ind w:left="720" w:firstLine="0"/>
              <w:jc w:val="left"/>
            </w:pPr>
            <w:r>
              <w:rPr>
                <w:rFonts w:ascii="Roboto Mono" w:eastAsia="Roboto Mono" w:hAnsi="Roboto Mono" w:cs="Roboto Mono"/>
                <w:b/>
                <w:color w:val="188038"/>
              </w:rPr>
              <w:t>&lt;h1&gt;...&lt;/h1&gt;</w:t>
            </w:r>
            <w:r>
              <w:rPr>
                <w:b/>
              </w:rPr>
              <w:t xml:space="preserve"> hingga </w:t>
            </w:r>
            <w:r>
              <w:rPr>
                <w:rFonts w:ascii="Roboto Mono" w:eastAsia="Roboto Mono" w:hAnsi="Roboto Mono" w:cs="Roboto Mono"/>
                <w:b/>
                <w:color w:val="188038"/>
              </w:rPr>
              <w:t>&lt;h6&gt;...&lt;/h6&gt;</w:t>
            </w:r>
            <w:r>
              <w:rPr>
                <w:rFonts w:ascii="Roboto Mono" w:eastAsia="Roboto Mono" w:hAnsi="Roboto Mono" w:cs="Roboto Mono"/>
                <w:b/>
                <w:color w:val="188038"/>
              </w:rPr>
              <w:br/>
            </w:r>
            <w:r>
              <w:t>→ Tag heading untuk judul/subjudul:</w:t>
            </w:r>
          </w:p>
          <w:p w:rsidR="00D0612F" w:rsidRDefault="0051774A">
            <w:pPr>
              <w:numPr>
                <w:ilvl w:val="1"/>
                <w:numId w:val="12"/>
              </w:numPr>
              <w:spacing w:before="0"/>
              <w:jc w:val="left"/>
              <w:rPr>
                <w:rFonts w:ascii="Arial" w:eastAsia="Arial" w:hAnsi="Arial" w:cs="Arial"/>
                <w:sz w:val="22"/>
                <w:szCs w:val="22"/>
              </w:rPr>
            </w:pPr>
            <w:r>
              <w:rPr>
                <w:rFonts w:ascii="Roboto Mono" w:eastAsia="Roboto Mono" w:hAnsi="Roboto Mono" w:cs="Roboto Mono"/>
                <w:color w:val="188038"/>
              </w:rPr>
              <w:t>&lt;h1&gt;</w:t>
            </w:r>
            <w:r>
              <w:t>: Ukuran terbesar (judul utama).</w:t>
            </w:r>
          </w:p>
          <w:p w:rsidR="00D0612F" w:rsidRDefault="0051774A">
            <w:pPr>
              <w:numPr>
                <w:ilvl w:val="1"/>
                <w:numId w:val="12"/>
              </w:numPr>
              <w:spacing w:before="0"/>
              <w:jc w:val="left"/>
              <w:rPr>
                <w:rFonts w:ascii="Arial" w:eastAsia="Arial" w:hAnsi="Arial" w:cs="Arial"/>
                <w:sz w:val="22"/>
                <w:szCs w:val="22"/>
              </w:rPr>
            </w:pPr>
            <w:r>
              <w:rPr>
                <w:rFonts w:ascii="Roboto Mono" w:eastAsia="Roboto Mono" w:hAnsi="Roboto Mono" w:cs="Roboto Mono"/>
                <w:color w:val="188038"/>
              </w:rPr>
              <w:t>&lt;h6&gt;</w:t>
            </w:r>
            <w:r>
              <w:t>: Ukuran terkecil.</w:t>
            </w:r>
          </w:p>
          <w:p w:rsidR="00D0612F" w:rsidRDefault="0051774A">
            <w:pPr>
              <w:numPr>
                <w:ilvl w:val="1"/>
                <w:numId w:val="12"/>
              </w:numPr>
              <w:spacing w:before="0" w:after="240"/>
              <w:jc w:val="left"/>
              <w:rPr>
                <w:rFonts w:ascii="Arial" w:eastAsia="Arial" w:hAnsi="Arial" w:cs="Arial"/>
                <w:sz w:val="22"/>
                <w:szCs w:val="22"/>
              </w:rPr>
            </w:pPr>
            <w:r>
              <w:rPr>
                <w:b/>
              </w:rPr>
              <w:lastRenderedPageBreak/>
              <w:t>Contoh teks</w:t>
            </w:r>
            <w:r>
              <w:t>: "Selamat Datang Di Website Kami! (H1)".</w:t>
            </w:r>
          </w:p>
          <w:p w:rsidR="00D0612F" w:rsidRDefault="0051774A">
            <w:pPr>
              <w:spacing w:before="0" w:after="240"/>
              <w:ind w:left="720" w:firstLine="0"/>
              <w:jc w:val="left"/>
            </w:pPr>
            <w:r>
              <w:rPr>
                <w:rFonts w:ascii="Roboto Mono" w:eastAsia="Roboto Mono" w:hAnsi="Roboto Mono" w:cs="Roboto Mono"/>
                <w:b/>
                <w:color w:val="188038"/>
              </w:rPr>
              <w:t>&lt;/body&gt;</w:t>
            </w:r>
            <w:r>
              <w:rPr>
                <w:rFonts w:ascii="Roboto Mono" w:eastAsia="Roboto Mono" w:hAnsi="Roboto Mono" w:cs="Roboto Mono"/>
                <w:b/>
                <w:color w:val="188038"/>
              </w:rPr>
              <w:br/>
            </w:r>
            <w:r>
              <w:t xml:space="preserve">→ Penutup bagian </w:t>
            </w:r>
            <w:r>
              <w:rPr>
                <w:rFonts w:ascii="Roboto Mono" w:eastAsia="Roboto Mono" w:hAnsi="Roboto Mono" w:cs="Roboto Mono"/>
                <w:color w:val="188038"/>
              </w:rPr>
              <w:t>&lt;body&gt;</w:t>
            </w:r>
            <w:r>
              <w:t>.</w:t>
            </w:r>
          </w:p>
          <w:p w:rsidR="00D0612F" w:rsidRDefault="0051774A">
            <w:pPr>
              <w:spacing w:before="0" w:after="240"/>
              <w:ind w:left="720" w:firstLine="0"/>
              <w:jc w:val="left"/>
            </w:pPr>
            <w:r>
              <w:rPr>
                <w:rFonts w:ascii="Roboto Mono" w:eastAsia="Roboto Mono" w:hAnsi="Roboto Mono" w:cs="Roboto Mono"/>
                <w:b/>
                <w:color w:val="188038"/>
              </w:rPr>
              <w:t>&lt;/html&gt;</w:t>
            </w:r>
            <w:r>
              <w:rPr>
                <w:rFonts w:ascii="Roboto Mono" w:eastAsia="Roboto Mono" w:hAnsi="Roboto Mono" w:cs="Roboto Mono"/>
                <w:b/>
                <w:color w:val="188038"/>
              </w:rPr>
              <w:br/>
            </w:r>
            <w:r>
              <w:t>→ Penutup dokumen HTML.</w:t>
            </w:r>
          </w:p>
          <w:p w:rsidR="00D0612F" w:rsidRDefault="0051774A">
            <w:pPr>
              <w:numPr>
                <w:ilvl w:val="0"/>
                <w:numId w:val="12"/>
              </w:numPr>
            </w:pPr>
            <w:r>
              <w:t>code</w:t>
            </w:r>
            <w:r>
              <w:br/>
            </w:r>
            <w:r>
              <w:rPr>
                <w:noProof/>
              </w:rPr>
              <w:drawing>
                <wp:inline distT="0" distB="0" distL="0" distR="0">
                  <wp:extent cx="4407296" cy="2565155"/>
                  <wp:effectExtent l="0" t="0" r="0" b="0"/>
                  <wp:docPr id="1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4407296" cy="2565155"/>
                          </a:xfrm>
                          <a:prstGeom prst="rect">
                            <a:avLst/>
                          </a:prstGeom>
                          <a:ln/>
                        </pic:spPr>
                      </pic:pic>
                    </a:graphicData>
                  </a:graphic>
                </wp:inline>
              </w:drawing>
            </w:r>
          </w:p>
          <w:p w:rsidR="00D0612F" w:rsidRDefault="0051774A">
            <w:pPr>
              <w:numPr>
                <w:ilvl w:val="0"/>
                <w:numId w:val="12"/>
              </w:numPr>
              <w:spacing w:before="0"/>
            </w:pPr>
            <w:r>
              <w:t>output</w:t>
            </w:r>
            <w:r>
              <w:br/>
            </w:r>
            <w:r>
              <w:rPr>
                <w:noProof/>
              </w:rPr>
              <w:drawing>
                <wp:inline distT="0" distB="0" distL="0" distR="0">
                  <wp:extent cx="4435545" cy="2756275"/>
                  <wp:effectExtent l="0" t="0" r="0" b="0"/>
                  <wp:docPr id="1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a:stretch>
                            <a:fillRect/>
                          </a:stretch>
                        </pic:blipFill>
                        <pic:spPr>
                          <a:xfrm>
                            <a:off x="0" y="0"/>
                            <a:ext cx="4435545" cy="2756275"/>
                          </a:xfrm>
                          <a:prstGeom prst="rect">
                            <a:avLst/>
                          </a:prstGeom>
                          <a:ln/>
                        </pic:spPr>
                      </pic:pic>
                    </a:graphicData>
                  </a:graphic>
                </wp:inline>
              </w:drawing>
            </w:r>
          </w:p>
        </w:tc>
      </w:tr>
    </w:tbl>
    <w:p w:rsidR="00D0612F" w:rsidRDefault="00D0612F">
      <w:pPr>
        <w:ind w:firstLine="0"/>
      </w:pPr>
    </w:p>
    <w:p w:rsidR="00D0612F" w:rsidRDefault="0051774A">
      <w:pPr>
        <w:pStyle w:val="Heading2"/>
      </w:pPr>
      <w:r>
        <w:t>e. Paragraph</w:t>
      </w:r>
    </w:p>
    <w:p w:rsidR="00D0612F" w:rsidRDefault="0051774A">
      <w:pPr>
        <w:ind w:firstLine="0"/>
      </w:pPr>
      <w:r>
        <w:tab/>
        <w:t>Perhatikan kode program berikut :</w:t>
      </w:r>
    </w:p>
    <w:p w:rsidR="00D0612F" w:rsidRDefault="0051774A">
      <w:pPr>
        <w:ind w:firstLine="0"/>
      </w:pPr>
      <w:r>
        <w:rPr>
          <w:noProof/>
        </w:rPr>
        <w:lastRenderedPageBreak/>
        <w:drawing>
          <wp:inline distT="0" distB="0" distL="0" distR="0">
            <wp:extent cx="5400040" cy="5065395"/>
            <wp:effectExtent l="0" t="0" r="0" b="0"/>
            <wp:docPr id="1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5400040" cy="5065395"/>
                    </a:xfrm>
                    <a:prstGeom prst="rect">
                      <a:avLst/>
                    </a:prstGeom>
                    <a:ln/>
                  </pic:spPr>
                </pic:pic>
              </a:graphicData>
            </a:graphic>
          </wp:inline>
        </w:drawing>
      </w:r>
    </w:p>
    <w:p w:rsidR="00D0612F" w:rsidRDefault="0051774A">
      <w:pPr>
        <w:ind w:firstLine="0"/>
      </w:pPr>
      <w:r>
        <w:t>Output :</w:t>
      </w:r>
    </w:p>
    <w:p w:rsidR="00D0612F" w:rsidRDefault="0051774A">
      <w:pPr>
        <w:ind w:firstLine="0"/>
        <w:jc w:val="center"/>
      </w:pPr>
      <w:r>
        <w:rPr>
          <w:noProof/>
        </w:rPr>
        <w:drawing>
          <wp:inline distT="0" distB="0" distL="0" distR="0">
            <wp:extent cx="3022260" cy="2049905"/>
            <wp:effectExtent l="0" t="0" r="0" b="0"/>
            <wp:docPr id="1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3022260" cy="2049905"/>
                    </a:xfrm>
                    <a:prstGeom prst="rect">
                      <a:avLst/>
                    </a:prstGeom>
                    <a:ln/>
                  </pic:spPr>
                </pic:pic>
              </a:graphicData>
            </a:graphic>
          </wp:inline>
        </w:drawing>
      </w:r>
    </w:p>
    <w:p w:rsidR="00D0612F" w:rsidRDefault="0051774A">
      <w:pPr>
        <w:ind w:firstLine="0"/>
      </w:pPr>
      <w:r>
        <w:t>Instruksi :</w:t>
      </w:r>
    </w:p>
    <w:p w:rsidR="00D0612F" w:rsidRDefault="0051774A">
      <w:pPr>
        <w:numPr>
          <w:ilvl w:val="0"/>
          <w:numId w:val="30"/>
        </w:numPr>
        <w:pBdr>
          <w:top w:val="nil"/>
          <w:left w:val="nil"/>
          <w:bottom w:val="nil"/>
          <w:right w:val="nil"/>
          <w:between w:val="nil"/>
        </w:pBdr>
        <w:rPr>
          <w:color w:val="000000"/>
        </w:rPr>
      </w:pPr>
      <w:r>
        <w:rPr>
          <w:color w:val="000000"/>
        </w:rPr>
        <w:lastRenderedPageBreak/>
        <w:t>Jelaskan setiap baris maksud dari program tersebut!</w:t>
      </w:r>
    </w:p>
    <w:p w:rsidR="00D0612F" w:rsidRDefault="0051774A">
      <w:pPr>
        <w:numPr>
          <w:ilvl w:val="0"/>
          <w:numId w:val="30"/>
        </w:numPr>
        <w:pBdr>
          <w:top w:val="nil"/>
          <w:left w:val="nil"/>
          <w:bottom w:val="nil"/>
          <w:right w:val="nil"/>
          <w:between w:val="nil"/>
        </w:pBdr>
        <w:spacing w:before="0"/>
        <w:rPr>
          <w:color w:val="000000"/>
        </w:rPr>
      </w:pPr>
      <w:r>
        <w:rPr>
          <w:color w:val="000000"/>
        </w:rPr>
        <w:t>Tuliskan dan screenshoot code anda seperti di atas dengan nama anda!</w:t>
      </w:r>
    </w:p>
    <w:p w:rsidR="00D0612F" w:rsidRDefault="0051774A">
      <w:pPr>
        <w:numPr>
          <w:ilvl w:val="0"/>
          <w:numId w:val="30"/>
        </w:numPr>
        <w:pBdr>
          <w:top w:val="nil"/>
          <w:left w:val="nil"/>
          <w:bottom w:val="nil"/>
          <w:right w:val="nil"/>
          <w:between w:val="nil"/>
        </w:pBdr>
        <w:spacing w:before="0"/>
        <w:rPr>
          <w:color w:val="000000"/>
        </w:rPr>
      </w:pPr>
      <w:r>
        <w:rPr>
          <w:color w:val="000000"/>
        </w:rPr>
        <w:t>Screenshoot hasil output!</w:t>
      </w:r>
    </w:p>
    <w:tbl>
      <w:tblPr>
        <w:tblStyle w:val="afffa"/>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D0612F">
        <w:trPr>
          <w:trHeight w:val="1814"/>
        </w:trPr>
        <w:tc>
          <w:tcPr>
            <w:tcW w:w="8494" w:type="dxa"/>
          </w:tcPr>
          <w:p w:rsidR="00D0612F" w:rsidRDefault="0051774A">
            <w:pPr>
              <w:ind w:firstLine="0"/>
            </w:pPr>
            <w:r>
              <w:t>Jawaban Anda :</w:t>
            </w:r>
          </w:p>
          <w:p w:rsidR="00D0612F" w:rsidRDefault="0051774A">
            <w:pPr>
              <w:numPr>
                <w:ilvl w:val="0"/>
                <w:numId w:val="25"/>
              </w:numPr>
              <w:spacing w:before="0" w:after="240"/>
              <w:jc w:val="left"/>
              <w:rPr>
                <w:rFonts w:ascii="Arial" w:eastAsia="Arial" w:hAnsi="Arial" w:cs="Arial"/>
                <w:sz w:val="22"/>
                <w:szCs w:val="22"/>
              </w:rPr>
            </w:pPr>
            <w:r>
              <w:rPr>
                <w:rFonts w:ascii="Roboto Mono" w:eastAsia="Roboto Mono" w:hAnsi="Roboto Mono" w:cs="Roboto Mono"/>
                <w:b/>
                <w:color w:val="188038"/>
              </w:rPr>
              <w:t>&lt;!DOCTYPE html&gt;</w:t>
            </w:r>
            <w:r>
              <w:rPr>
                <w:rFonts w:ascii="Roboto Mono" w:eastAsia="Roboto Mono" w:hAnsi="Roboto Mono" w:cs="Roboto Mono"/>
                <w:b/>
                <w:color w:val="188038"/>
              </w:rPr>
              <w:br/>
            </w:r>
            <w:r>
              <w:t xml:space="preserve">→ Deklarasi bahwa dokumen menggunakan standar </w:t>
            </w:r>
            <w:r>
              <w:rPr>
                <w:b/>
              </w:rPr>
              <w:t>HTML5</w:t>
            </w:r>
            <w:r>
              <w:t>.</w:t>
            </w:r>
          </w:p>
          <w:p w:rsidR="00D0612F" w:rsidRDefault="0051774A">
            <w:pPr>
              <w:spacing w:before="0" w:after="240"/>
              <w:ind w:left="720" w:firstLine="0"/>
              <w:jc w:val="left"/>
            </w:pPr>
            <w:r>
              <w:rPr>
                <w:rFonts w:ascii="Roboto Mono" w:eastAsia="Roboto Mono" w:hAnsi="Roboto Mono" w:cs="Roboto Mono"/>
                <w:b/>
                <w:color w:val="188038"/>
              </w:rPr>
              <w:t>&lt;html lang="en"&gt;</w:t>
            </w:r>
            <w:r>
              <w:rPr>
                <w:rFonts w:ascii="Roboto Mono" w:eastAsia="Roboto Mono" w:hAnsi="Roboto Mono" w:cs="Roboto Mono"/>
                <w:b/>
                <w:color w:val="188038"/>
              </w:rPr>
              <w:br/>
            </w:r>
            <w:r>
              <w:t xml:space="preserve">→ Tag akar HTML dengan bahasa konten </w:t>
            </w:r>
            <w:r>
              <w:rPr>
                <w:b/>
              </w:rPr>
              <w:t>Bahasa Inggris</w:t>
            </w:r>
            <w:r>
              <w:t xml:space="preserve"> (</w:t>
            </w:r>
            <w:r>
              <w:rPr>
                <w:rFonts w:ascii="Roboto Mono" w:eastAsia="Roboto Mono" w:hAnsi="Roboto Mono" w:cs="Roboto Mono"/>
                <w:color w:val="188038"/>
              </w:rPr>
              <w:t>lang="en"</w:t>
            </w:r>
            <w:r>
              <w:t>).</w:t>
            </w:r>
          </w:p>
          <w:p w:rsidR="00D0612F" w:rsidRDefault="0051774A">
            <w:pPr>
              <w:spacing w:before="0" w:after="240"/>
              <w:ind w:left="720" w:firstLine="0"/>
              <w:jc w:val="left"/>
            </w:pPr>
            <w:r>
              <w:rPr>
                <w:rFonts w:ascii="Roboto Mono" w:eastAsia="Roboto Mono" w:hAnsi="Roboto Mono" w:cs="Roboto Mono"/>
                <w:b/>
                <w:color w:val="188038"/>
              </w:rPr>
              <w:t>&lt;head&gt;</w:t>
            </w:r>
            <w:r>
              <w:rPr>
                <w:rFonts w:ascii="Roboto Mono" w:eastAsia="Roboto Mono" w:hAnsi="Roboto Mono" w:cs="Roboto Mono"/>
                <w:b/>
                <w:color w:val="188038"/>
              </w:rPr>
              <w:br/>
            </w:r>
            <w:r>
              <w:t>→ Bagian untuk metadata dan pengaturan halaman.</w:t>
            </w:r>
          </w:p>
          <w:p w:rsidR="00D0612F" w:rsidRDefault="0051774A">
            <w:pPr>
              <w:spacing w:before="0" w:after="240"/>
              <w:ind w:left="720" w:firstLine="0"/>
              <w:jc w:val="left"/>
            </w:pPr>
            <w:r>
              <w:rPr>
                <w:rFonts w:ascii="Roboto Mono" w:eastAsia="Roboto Mono" w:hAnsi="Roboto Mono" w:cs="Roboto Mono"/>
                <w:b/>
                <w:color w:val="188038"/>
              </w:rPr>
              <w:t>&lt;meta charset="UTF-8"&gt;</w:t>
            </w:r>
            <w:r>
              <w:rPr>
                <w:rFonts w:ascii="Roboto Mono" w:eastAsia="Roboto Mono" w:hAnsi="Roboto Mono" w:cs="Roboto Mono"/>
                <w:b/>
                <w:color w:val="188038"/>
              </w:rPr>
              <w:br/>
            </w:r>
            <w:r>
              <w:t xml:space="preserve">→ Menentukan pengkodean karakter </w:t>
            </w:r>
            <w:r>
              <w:rPr>
                <w:b/>
              </w:rPr>
              <w:t>UTF-8</w:t>
            </w:r>
            <w:r>
              <w:t xml:space="preserve"> agar simbol dan huruf ditampilkan benar.</w:t>
            </w:r>
          </w:p>
          <w:p w:rsidR="00D0612F" w:rsidRDefault="0051774A">
            <w:pPr>
              <w:spacing w:before="0" w:after="240"/>
              <w:ind w:left="720" w:firstLine="0"/>
              <w:jc w:val="left"/>
            </w:pPr>
            <w:bookmarkStart w:id="3" w:name="_heading=h.ty2xzb849rhc" w:colFirst="0" w:colLast="0"/>
            <w:bookmarkEnd w:id="3"/>
            <w:r>
              <w:rPr>
                <w:rFonts w:ascii="Roboto Mono" w:eastAsia="Roboto Mono" w:hAnsi="Roboto Mono" w:cs="Roboto Mono"/>
                <w:b/>
                <w:color w:val="188038"/>
              </w:rPr>
              <w:t>&lt;meta name="viewport" content="width=device-width, initial-scale=1.0"&gt;</w:t>
            </w:r>
            <w:r>
              <w:rPr>
                <w:rFonts w:ascii="Roboto Mono" w:eastAsia="Roboto Mono" w:hAnsi="Roboto Mono" w:cs="Roboto Mono"/>
                <w:b/>
                <w:color w:val="188038"/>
              </w:rPr>
              <w:br/>
            </w:r>
            <w:r>
              <w:t>→ Mengoptimalkan tampilan di perangkat mobile:</w:t>
            </w:r>
          </w:p>
          <w:p w:rsidR="00D0612F" w:rsidRDefault="0051774A">
            <w:pPr>
              <w:numPr>
                <w:ilvl w:val="1"/>
                <w:numId w:val="25"/>
              </w:numPr>
              <w:spacing w:before="0"/>
              <w:jc w:val="left"/>
              <w:rPr>
                <w:rFonts w:ascii="Arial" w:eastAsia="Arial" w:hAnsi="Arial" w:cs="Arial"/>
                <w:sz w:val="22"/>
                <w:szCs w:val="22"/>
              </w:rPr>
            </w:pPr>
            <w:r>
              <w:rPr>
                <w:rFonts w:ascii="Roboto Mono" w:eastAsia="Roboto Mono" w:hAnsi="Roboto Mono" w:cs="Roboto Mono"/>
                <w:color w:val="188038"/>
              </w:rPr>
              <w:t>width=device-width</w:t>
            </w:r>
            <w:r>
              <w:t>: Lebar halaman = lebar layar perangkat.</w:t>
            </w:r>
          </w:p>
          <w:p w:rsidR="00D0612F" w:rsidRDefault="0051774A">
            <w:pPr>
              <w:numPr>
                <w:ilvl w:val="1"/>
                <w:numId w:val="25"/>
              </w:numPr>
              <w:spacing w:before="0" w:after="240"/>
              <w:jc w:val="left"/>
              <w:rPr>
                <w:rFonts w:ascii="Arial" w:eastAsia="Arial" w:hAnsi="Arial" w:cs="Arial"/>
                <w:sz w:val="22"/>
                <w:szCs w:val="22"/>
              </w:rPr>
            </w:pPr>
            <w:r>
              <w:rPr>
                <w:rFonts w:ascii="Roboto Mono" w:eastAsia="Roboto Mono" w:hAnsi="Roboto Mono" w:cs="Roboto Mono"/>
                <w:color w:val="188038"/>
              </w:rPr>
              <w:t>initial-scale=1.0</w:t>
            </w:r>
            <w:r>
              <w:t>: Zoom awal 100%.</w:t>
            </w:r>
          </w:p>
          <w:p w:rsidR="00D0612F" w:rsidRDefault="0051774A">
            <w:pPr>
              <w:spacing w:before="0" w:after="240"/>
              <w:ind w:left="720" w:firstLine="0"/>
              <w:jc w:val="left"/>
            </w:pPr>
            <w:r>
              <w:rPr>
                <w:rFonts w:ascii="Roboto Mono" w:eastAsia="Roboto Mono" w:hAnsi="Roboto Mono" w:cs="Roboto Mono"/>
                <w:b/>
                <w:color w:val="188038"/>
              </w:rPr>
              <w:t>&lt;title&gt;HTML paragraf Moh Andris Saputa&lt;/title&gt;</w:t>
            </w:r>
            <w:r>
              <w:rPr>
                <w:rFonts w:ascii="Roboto Mono" w:eastAsia="Roboto Mono" w:hAnsi="Roboto Mono" w:cs="Roboto Mono"/>
                <w:b/>
                <w:color w:val="188038"/>
              </w:rPr>
              <w:br/>
            </w:r>
            <w:r>
              <w:t>→ Judul halaman yang muncul di tab browser.</w:t>
            </w:r>
          </w:p>
          <w:p w:rsidR="00D0612F" w:rsidRDefault="0051774A">
            <w:pPr>
              <w:spacing w:before="0" w:after="240"/>
              <w:ind w:left="720" w:firstLine="0"/>
              <w:jc w:val="left"/>
            </w:pPr>
            <w:r>
              <w:rPr>
                <w:rFonts w:ascii="Roboto Mono" w:eastAsia="Roboto Mono" w:hAnsi="Roboto Mono" w:cs="Roboto Mono"/>
                <w:b/>
                <w:color w:val="188038"/>
              </w:rPr>
              <w:t>&lt;/head&gt;</w:t>
            </w:r>
            <w:r>
              <w:rPr>
                <w:rFonts w:ascii="Roboto Mono" w:eastAsia="Roboto Mono" w:hAnsi="Roboto Mono" w:cs="Roboto Mono"/>
                <w:b/>
                <w:color w:val="188038"/>
              </w:rPr>
              <w:br/>
            </w:r>
            <w:r>
              <w:t xml:space="preserve">→ Penutup bagian </w:t>
            </w:r>
            <w:r>
              <w:rPr>
                <w:rFonts w:ascii="Roboto Mono" w:eastAsia="Roboto Mono" w:hAnsi="Roboto Mono" w:cs="Roboto Mono"/>
                <w:color w:val="188038"/>
              </w:rPr>
              <w:t>&lt;head&gt;</w:t>
            </w:r>
            <w:r>
              <w:t>.</w:t>
            </w:r>
          </w:p>
          <w:p w:rsidR="00D0612F" w:rsidRDefault="0051774A">
            <w:pPr>
              <w:spacing w:before="0" w:after="240"/>
              <w:ind w:left="720" w:firstLine="0"/>
              <w:jc w:val="left"/>
            </w:pPr>
            <w:r>
              <w:rPr>
                <w:rFonts w:ascii="Roboto Mono" w:eastAsia="Roboto Mono" w:hAnsi="Roboto Mono" w:cs="Roboto Mono"/>
                <w:b/>
                <w:color w:val="188038"/>
              </w:rPr>
              <w:t>&lt;body&gt;</w:t>
            </w:r>
            <w:r>
              <w:rPr>
                <w:rFonts w:ascii="Roboto Mono" w:eastAsia="Roboto Mono" w:hAnsi="Roboto Mono" w:cs="Roboto Mono"/>
                <w:b/>
                <w:color w:val="188038"/>
              </w:rPr>
              <w:br/>
            </w:r>
            <w:r>
              <w:t>→ Bagian untuk konten yang terlihat di halaman web.</w:t>
            </w:r>
          </w:p>
          <w:p w:rsidR="00D0612F" w:rsidRDefault="0051774A">
            <w:pPr>
              <w:spacing w:before="0" w:after="240"/>
              <w:ind w:left="720" w:firstLine="0"/>
              <w:jc w:val="left"/>
            </w:pPr>
            <w:r>
              <w:rPr>
                <w:rFonts w:ascii="Roboto Mono" w:eastAsia="Roboto Mono" w:hAnsi="Roboto Mono" w:cs="Roboto Mono"/>
                <w:b/>
                <w:color w:val="188038"/>
              </w:rPr>
              <w:t>&lt;!-- Paragraf --&gt;</w:t>
            </w:r>
            <w:r>
              <w:rPr>
                <w:rFonts w:ascii="Roboto Mono" w:eastAsia="Roboto Mono" w:hAnsi="Roboto Mono" w:cs="Roboto Mono"/>
                <w:b/>
                <w:color w:val="188038"/>
              </w:rPr>
              <w:br/>
            </w:r>
            <w:r>
              <w:t>→ Komentar HTML (hanya untuk dokumentasi, tidak ditampilkan).</w:t>
            </w:r>
          </w:p>
          <w:p w:rsidR="00D0612F" w:rsidRDefault="0051774A">
            <w:pPr>
              <w:spacing w:before="0" w:after="240"/>
              <w:ind w:left="720" w:firstLine="0"/>
              <w:jc w:val="left"/>
            </w:pPr>
            <w:r>
              <w:rPr>
                <w:rFonts w:ascii="Roboto Mono" w:eastAsia="Roboto Mono" w:hAnsi="Roboto Mono" w:cs="Roboto Mono"/>
                <w:b/>
                <w:color w:val="188038"/>
              </w:rPr>
              <w:t>&lt;p&gt;Ini adalah Paragraph 1&lt;/p&gt;</w:t>
            </w:r>
            <w:r>
              <w:rPr>
                <w:rFonts w:ascii="Roboto Mono" w:eastAsia="Roboto Mono" w:hAnsi="Roboto Mono" w:cs="Roboto Mono"/>
                <w:b/>
                <w:color w:val="188038"/>
              </w:rPr>
              <w:br/>
            </w:r>
            <w:r>
              <w:t>→ Menampilkan paragraf teks biasa.</w:t>
            </w:r>
          </w:p>
          <w:p w:rsidR="00D0612F" w:rsidRDefault="0051774A">
            <w:pPr>
              <w:spacing w:before="0" w:after="240"/>
              <w:ind w:left="720" w:firstLine="0"/>
              <w:jc w:val="left"/>
            </w:pPr>
            <w:r>
              <w:rPr>
                <w:rFonts w:ascii="Roboto Mono" w:eastAsia="Roboto Mono" w:hAnsi="Roboto Mono" w:cs="Roboto Mono"/>
                <w:b/>
                <w:color w:val="188038"/>
              </w:rPr>
              <w:t>&lt;hr&gt;</w:t>
            </w:r>
            <w:r>
              <w:rPr>
                <w:rFonts w:ascii="Roboto Mono" w:eastAsia="Roboto Mono" w:hAnsi="Roboto Mono" w:cs="Roboto Mono"/>
                <w:b/>
                <w:color w:val="188038"/>
              </w:rPr>
              <w:br/>
            </w:r>
            <w:r>
              <w:t>→ Garis horizontal pemisah antar konten.</w:t>
            </w:r>
          </w:p>
          <w:p w:rsidR="00D0612F" w:rsidRDefault="0051774A">
            <w:pPr>
              <w:spacing w:before="0" w:after="240"/>
              <w:ind w:left="720" w:firstLine="0"/>
              <w:jc w:val="left"/>
            </w:pPr>
            <w:r>
              <w:rPr>
                <w:rFonts w:ascii="Roboto Mono" w:eastAsia="Roboto Mono" w:hAnsi="Roboto Mono" w:cs="Roboto Mono"/>
                <w:b/>
                <w:color w:val="188038"/>
              </w:rPr>
              <w:t>&lt;p&gt;ini adalah &lt;br&gt; Paragraph 2&lt;/p&gt;</w:t>
            </w:r>
            <w:r>
              <w:rPr>
                <w:rFonts w:ascii="Roboto Mono" w:eastAsia="Roboto Mono" w:hAnsi="Roboto Mono" w:cs="Roboto Mono"/>
                <w:b/>
                <w:color w:val="188038"/>
              </w:rPr>
              <w:br/>
            </w:r>
            <w:r>
              <w:t xml:space="preserve">→ Paragraf dengan </w:t>
            </w:r>
            <w:r>
              <w:rPr>
                <w:rFonts w:ascii="Roboto Mono" w:eastAsia="Roboto Mono" w:hAnsi="Roboto Mono" w:cs="Roboto Mono"/>
                <w:color w:val="188038"/>
              </w:rPr>
              <w:t>&lt;br&gt;</w:t>
            </w:r>
            <w:r>
              <w:t xml:space="preserve"> untuk pindah baris (teks "Paragraph 2" di baris </w:t>
            </w:r>
            <w:r>
              <w:lastRenderedPageBreak/>
              <w:t>baru).</w:t>
            </w:r>
          </w:p>
          <w:p w:rsidR="00D0612F" w:rsidRDefault="0051774A">
            <w:pPr>
              <w:spacing w:before="0" w:after="240"/>
              <w:ind w:left="720" w:firstLine="0"/>
              <w:jc w:val="left"/>
            </w:pPr>
            <w:r>
              <w:rPr>
                <w:rFonts w:ascii="Roboto Mono" w:eastAsia="Roboto Mono" w:hAnsi="Roboto Mono" w:cs="Roboto Mono"/>
                <w:b/>
                <w:color w:val="188038"/>
              </w:rPr>
              <w:t>&lt;p&gt;Selamat datang di kuliah pemrograman web&lt;/p&gt;</w:t>
            </w:r>
            <w:r>
              <w:rPr>
                <w:rFonts w:ascii="Roboto Mono" w:eastAsia="Roboto Mono" w:hAnsi="Roboto Mono" w:cs="Roboto Mono"/>
                <w:b/>
                <w:color w:val="188038"/>
              </w:rPr>
              <w:br/>
            </w:r>
            <w:r>
              <w:t>→ Paragraf teks biasa.</w:t>
            </w:r>
          </w:p>
          <w:p w:rsidR="00D0612F" w:rsidRDefault="0051774A">
            <w:pPr>
              <w:spacing w:before="0" w:after="240"/>
              <w:ind w:left="720" w:firstLine="0"/>
              <w:jc w:val="left"/>
            </w:pPr>
            <w:r>
              <w:rPr>
                <w:rFonts w:ascii="Roboto Mono" w:eastAsia="Roboto Mono" w:hAnsi="Roboto Mono" w:cs="Roboto Mono"/>
                <w:b/>
                <w:color w:val="188038"/>
              </w:rPr>
              <w:t>&lt;p&gt;&lt;b&gt;Selamat datang&lt;/b&gt; di kuliah &lt;i&gt;Pemrograman web&lt;/i&gt;&lt;/p&gt;</w:t>
            </w:r>
            <w:r>
              <w:rPr>
                <w:rFonts w:ascii="Roboto Mono" w:eastAsia="Roboto Mono" w:hAnsi="Roboto Mono" w:cs="Roboto Mono"/>
                <w:b/>
                <w:color w:val="188038"/>
              </w:rPr>
              <w:br/>
            </w:r>
            <w:r>
              <w:t>→ Paragraf dengan:</w:t>
            </w:r>
          </w:p>
          <w:p w:rsidR="00D0612F" w:rsidRDefault="0051774A">
            <w:pPr>
              <w:numPr>
                <w:ilvl w:val="1"/>
                <w:numId w:val="25"/>
              </w:numPr>
              <w:spacing w:before="0"/>
              <w:jc w:val="left"/>
              <w:rPr>
                <w:rFonts w:ascii="Arial" w:eastAsia="Arial" w:hAnsi="Arial" w:cs="Arial"/>
                <w:sz w:val="22"/>
                <w:szCs w:val="22"/>
              </w:rPr>
            </w:pPr>
            <w:r>
              <w:rPr>
                <w:rFonts w:ascii="Roboto Mono" w:eastAsia="Roboto Mono" w:hAnsi="Roboto Mono" w:cs="Roboto Mono"/>
                <w:color w:val="188038"/>
              </w:rPr>
              <w:t>&lt;b&gt;</w:t>
            </w:r>
            <w:r>
              <w:t xml:space="preserve">: Teks </w:t>
            </w:r>
            <w:r>
              <w:rPr>
                <w:b/>
              </w:rPr>
              <w:t>tebal</w:t>
            </w:r>
            <w:r>
              <w:t xml:space="preserve"> ("Selamat datang").</w:t>
            </w:r>
          </w:p>
          <w:p w:rsidR="00D0612F" w:rsidRDefault="0051774A">
            <w:pPr>
              <w:numPr>
                <w:ilvl w:val="1"/>
                <w:numId w:val="25"/>
              </w:numPr>
              <w:spacing w:before="0" w:after="240"/>
              <w:jc w:val="left"/>
              <w:rPr>
                <w:rFonts w:ascii="Arial" w:eastAsia="Arial" w:hAnsi="Arial" w:cs="Arial"/>
                <w:sz w:val="22"/>
                <w:szCs w:val="22"/>
              </w:rPr>
            </w:pPr>
            <w:r>
              <w:rPr>
                <w:rFonts w:ascii="Roboto Mono" w:eastAsia="Roboto Mono" w:hAnsi="Roboto Mono" w:cs="Roboto Mono"/>
                <w:color w:val="188038"/>
              </w:rPr>
              <w:t>&lt;i&gt;</w:t>
            </w:r>
            <w:r>
              <w:t xml:space="preserve">: Teks </w:t>
            </w:r>
            <w:r>
              <w:rPr>
                <w:i/>
              </w:rPr>
              <w:t>miring</w:t>
            </w:r>
            <w:r>
              <w:t xml:space="preserve"> ("Pemrograman web").</w:t>
            </w:r>
          </w:p>
          <w:p w:rsidR="00D0612F" w:rsidRDefault="0051774A">
            <w:pPr>
              <w:spacing w:before="0" w:after="240"/>
              <w:ind w:left="720" w:firstLine="0"/>
              <w:jc w:val="left"/>
            </w:pPr>
            <w:r>
              <w:rPr>
                <w:rFonts w:ascii="Roboto Mono" w:eastAsia="Roboto Mono" w:hAnsi="Roboto Mono" w:cs="Roboto Mono"/>
                <w:b/>
                <w:color w:val="188038"/>
              </w:rPr>
              <w:t>&lt;p&gt;My Name is &lt;u&gt;Moh Andris Saputra&lt;/u&gt;&lt;/p&gt;</w:t>
            </w:r>
            <w:r>
              <w:rPr>
                <w:rFonts w:ascii="Roboto Mono" w:eastAsia="Roboto Mono" w:hAnsi="Roboto Mono" w:cs="Roboto Mono"/>
                <w:b/>
                <w:color w:val="188038"/>
              </w:rPr>
              <w:br/>
            </w:r>
            <w:r>
              <w:t xml:space="preserve">→ Paragraf dengan </w:t>
            </w:r>
            <w:r>
              <w:rPr>
                <w:rFonts w:ascii="Roboto Mono" w:eastAsia="Roboto Mono" w:hAnsi="Roboto Mono" w:cs="Roboto Mono"/>
                <w:color w:val="188038"/>
              </w:rPr>
              <w:t>&lt;u&gt;</w:t>
            </w:r>
            <w:r>
              <w:t>: Teks bergaris bawah ("</w:t>
            </w:r>
            <w:r w:rsidR="00B643F0">
              <w:rPr>
                <w:lang w:val="en-US"/>
              </w:rPr>
              <w:t>Moh Andris Sputra</w:t>
            </w:r>
            <w:r>
              <w:t>").</w:t>
            </w:r>
          </w:p>
          <w:p w:rsidR="00D0612F" w:rsidRDefault="0051774A">
            <w:pPr>
              <w:spacing w:before="0" w:after="240"/>
              <w:ind w:left="720" w:firstLine="0"/>
              <w:jc w:val="left"/>
            </w:pPr>
            <w:r>
              <w:rPr>
                <w:rFonts w:ascii="Roboto Mono" w:eastAsia="Roboto Mono" w:hAnsi="Roboto Mono" w:cs="Roboto Mono"/>
                <w:b/>
                <w:color w:val="188038"/>
              </w:rPr>
              <w:t>&lt;/body&gt;</w:t>
            </w:r>
            <w:r>
              <w:rPr>
                <w:rFonts w:ascii="Roboto Mono" w:eastAsia="Roboto Mono" w:hAnsi="Roboto Mono" w:cs="Roboto Mono"/>
                <w:b/>
                <w:color w:val="188038"/>
              </w:rPr>
              <w:br/>
            </w:r>
            <w:r>
              <w:t xml:space="preserve">→ Penutup bagian </w:t>
            </w:r>
            <w:r>
              <w:rPr>
                <w:rFonts w:ascii="Roboto Mono" w:eastAsia="Roboto Mono" w:hAnsi="Roboto Mono" w:cs="Roboto Mono"/>
                <w:color w:val="188038"/>
              </w:rPr>
              <w:t>&lt;body&gt;</w:t>
            </w:r>
            <w:r>
              <w:t>.</w:t>
            </w:r>
          </w:p>
          <w:p w:rsidR="00D0612F" w:rsidRDefault="0051774A">
            <w:pPr>
              <w:spacing w:before="0" w:after="240"/>
              <w:ind w:left="720" w:firstLine="0"/>
              <w:jc w:val="left"/>
            </w:pPr>
            <w:r>
              <w:rPr>
                <w:rFonts w:ascii="Roboto Mono" w:eastAsia="Roboto Mono" w:hAnsi="Roboto Mono" w:cs="Roboto Mono"/>
                <w:b/>
                <w:color w:val="188038"/>
              </w:rPr>
              <w:t>&lt;/html&gt;</w:t>
            </w:r>
            <w:r>
              <w:rPr>
                <w:rFonts w:ascii="Roboto Mono" w:eastAsia="Roboto Mono" w:hAnsi="Roboto Mono" w:cs="Roboto Mono"/>
                <w:b/>
                <w:color w:val="188038"/>
              </w:rPr>
              <w:br/>
            </w:r>
            <w:r>
              <w:t>→ Penutup dokumen HTML.</w:t>
            </w:r>
          </w:p>
          <w:p w:rsidR="00D0612F" w:rsidRDefault="0051774A">
            <w:pPr>
              <w:numPr>
                <w:ilvl w:val="0"/>
                <w:numId w:val="25"/>
              </w:numPr>
            </w:pPr>
            <w:r>
              <w:t>code</w:t>
            </w:r>
            <w:r>
              <w:br/>
            </w:r>
            <w:r>
              <w:rPr>
                <w:noProof/>
              </w:rPr>
              <w:drawing>
                <wp:inline distT="114300" distB="114300" distL="114300" distR="114300">
                  <wp:extent cx="4546034" cy="3449638"/>
                  <wp:effectExtent l="0" t="0" r="0" b="0"/>
                  <wp:docPr id="1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4546034" cy="3449638"/>
                          </a:xfrm>
                          <a:prstGeom prst="rect">
                            <a:avLst/>
                          </a:prstGeom>
                          <a:ln/>
                        </pic:spPr>
                      </pic:pic>
                    </a:graphicData>
                  </a:graphic>
                </wp:inline>
              </w:drawing>
            </w:r>
          </w:p>
          <w:p w:rsidR="00D0612F" w:rsidRDefault="0051774A">
            <w:pPr>
              <w:numPr>
                <w:ilvl w:val="0"/>
                <w:numId w:val="25"/>
              </w:numPr>
              <w:spacing w:before="0"/>
            </w:pPr>
            <w:r>
              <w:t>output</w:t>
            </w:r>
            <w:r>
              <w:br/>
            </w:r>
            <w:r>
              <w:rPr>
                <w:noProof/>
              </w:rPr>
              <w:lastRenderedPageBreak/>
              <w:drawing>
                <wp:inline distT="114300" distB="114300" distL="114300" distR="114300">
                  <wp:extent cx="3800475" cy="2587327"/>
                  <wp:effectExtent l="0" t="0" r="0" b="0"/>
                  <wp:docPr id="1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3800475" cy="2587327"/>
                          </a:xfrm>
                          <a:prstGeom prst="rect">
                            <a:avLst/>
                          </a:prstGeom>
                          <a:ln/>
                        </pic:spPr>
                      </pic:pic>
                    </a:graphicData>
                  </a:graphic>
                </wp:inline>
              </w:drawing>
            </w:r>
          </w:p>
        </w:tc>
      </w:tr>
    </w:tbl>
    <w:p w:rsidR="00D0612F" w:rsidRDefault="0051774A">
      <w:pPr>
        <w:pStyle w:val="Heading2"/>
      </w:pPr>
      <w:r>
        <w:lastRenderedPageBreak/>
        <w:t>f. List</w:t>
      </w:r>
    </w:p>
    <w:p w:rsidR="00D0612F" w:rsidRDefault="0051774A">
      <w:pPr>
        <w:ind w:firstLine="0"/>
        <w:rPr>
          <w:b/>
        </w:rPr>
      </w:pPr>
      <w:r>
        <w:rPr>
          <w:noProof/>
        </w:rPr>
        <w:drawing>
          <wp:inline distT="0" distB="0" distL="0" distR="0">
            <wp:extent cx="5400040" cy="5321935"/>
            <wp:effectExtent l="0" t="0" r="0" b="0"/>
            <wp:docPr id="1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5400040" cy="5321935"/>
                    </a:xfrm>
                    <a:prstGeom prst="rect">
                      <a:avLst/>
                    </a:prstGeom>
                    <a:ln/>
                  </pic:spPr>
                </pic:pic>
              </a:graphicData>
            </a:graphic>
          </wp:inline>
        </w:drawing>
      </w:r>
    </w:p>
    <w:p w:rsidR="00D0612F" w:rsidRDefault="0051774A">
      <w:pPr>
        <w:ind w:firstLine="0"/>
      </w:pPr>
      <w:r>
        <w:t>Output :</w:t>
      </w:r>
    </w:p>
    <w:p w:rsidR="00D0612F" w:rsidRDefault="0051774A">
      <w:pPr>
        <w:ind w:firstLine="0"/>
        <w:jc w:val="center"/>
      </w:pPr>
      <w:r>
        <w:rPr>
          <w:noProof/>
        </w:rPr>
        <w:lastRenderedPageBreak/>
        <w:drawing>
          <wp:inline distT="0" distB="0" distL="0" distR="0">
            <wp:extent cx="3661941" cy="1979631"/>
            <wp:effectExtent l="0" t="0" r="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b="14951"/>
                    <a:stretch>
                      <a:fillRect/>
                    </a:stretch>
                  </pic:blipFill>
                  <pic:spPr>
                    <a:xfrm>
                      <a:off x="0" y="0"/>
                      <a:ext cx="3661941" cy="1979631"/>
                    </a:xfrm>
                    <a:prstGeom prst="rect">
                      <a:avLst/>
                    </a:prstGeom>
                    <a:ln/>
                  </pic:spPr>
                </pic:pic>
              </a:graphicData>
            </a:graphic>
          </wp:inline>
        </w:drawing>
      </w:r>
    </w:p>
    <w:p w:rsidR="00D0612F" w:rsidRDefault="0051774A">
      <w:pPr>
        <w:ind w:firstLine="0"/>
      </w:pPr>
      <w:r>
        <w:t>Instruksi :</w:t>
      </w:r>
    </w:p>
    <w:p w:rsidR="00D0612F" w:rsidRDefault="0051774A">
      <w:pPr>
        <w:numPr>
          <w:ilvl w:val="0"/>
          <w:numId w:val="31"/>
        </w:numPr>
        <w:pBdr>
          <w:top w:val="nil"/>
          <w:left w:val="nil"/>
          <w:bottom w:val="nil"/>
          <w:right w:val="nil"/>
          <w:between w:val="nil"/>
        </w:pBdr>
        <w:rPr>
          <w:color w:val="000000"/>
        </w:rPr>
      </w:pPr>
      <w:r>
        <w:rPr>
          <w:color w:val="000000"/>
        </w:rPr>
        <w:t>Jelaskan setiap baris maksud dari program tersebut!</w:t>
      </w:r>
    </w:p>
    <w:p w:rsidR="00D0612F" w:rsidRDefault="0051774A">
      <w:pPr>
        <w:numPr>
          <w:ilvl w:val="0"/>
          <w:numId w:val="31"/>
        </w:numPr>
        <w:pBdr>
          <w:top w:val="nil"/>
          <w:left w:val="nil"/>
          <w:bottom w:val="nil"/>
          <w:right w:val="nil"/>
          <w:between w:val="nil"/>
        </w:pBdr>
        <w:spacing w:before="0"/>
        <w:rPr>
          <w:color w:val="000000"/>
        </w:rPr>
      </w:pPr>
      <w:r>
        <w:rPr>
          <w:color w:val="000000"/>
        </w:rPr>
        <w:t>Tuliskan dan screenshoot code anda seperti di atas dengan nama anda!</w:t>
      </w:r>
    </w:p>
    <w:p w:rsidR="00D0612F" w:rsidRDefault="0051774A">
      <w:pPr>
        <w:numPr>
          <w:ilvl w:val="0"/>
          <w:numId w:val="31"/>
        </w:numPr>
        <w:pBdr>
          <w:top w:val="nil"/>
          <w:left w:val="nil"/>
          <w:bottom w:val="nil"/>
          <w:right w:val="nil"/>
          <w:between w:val="nil"/>
        </w:pBdr>
        <w:spacing w:before="0"/>
        <w:rPr>
          <w:color w:val="000000"/>
        </w:rPr>
      </w:pPr>
      <w:r>
        <w:rPr>
          <w:color w:val="000000"/>
        </w:rPr>
        <w:t>Screenshoot hasil output!</w:t>
      </w:r>
    </w:p>
    <w:tbl>
      <w:tblPr>
        <w:tblStyle w:val="afffb"/>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D0612F">
        <w:trPr>
          <w:trHeight w:val="1814"/>
        </w:trPr>
        <w:tc>
          <w:tcPr>
            <w:tcW w:w="8494" w:type="dxa"/>
          </w:tcPr>
          <w:p w:rsidR="00D0612F" w:rsidRDefault="0051774A">
            <w:pPr>
              <w:ind w:firstLine="0"/>
            </w:pPr>
            <w:r>
              <w:t>Jawaban Anda :</w:t>
            </w:r>
          </w:p>
          <w:p w:rsidR="00D0612F" w:rsidRDefault="0051774A">
            <w:pPr>
              <w:numPr>
                <w:ilvl w:val="0"/>
                <w:numId w:val="23"/>
              </w:numPr>
              <w:spacing w:before="0" w:after="240"/>
              <w:jc w:val="left"/>
              <w:rPr>
                <w:rFonts w:ascii="Arial" w:eastAsia="Arial" w:hAnsi="Arial" w:cs="Arial"/>
                <w:sz w:val="22"/>
                <w:szCs w:val="22"/>
              </w:rPr>
            </w:pPr>
            <w:r>
              <w:rPr>
                <w:rFonts w:ascii="Roboto Mono" w:eastAsia="Roboto Mono" w:hAnsi="Roboto Mono" w:cs="Roboto Mono"/>
                <w:b/>
                <w:color w:val="188038"/>
              </w:rPr>
              <w:t>&lt;!DOCTYPE html&gt;</w:t>
            </w:r>
            <w:r>
              <w:rPr>
                <w:rFonts w:ascii="Roboto Mono" w:eastAsia="Roboto Mono" w:hAnsi="Roboto Mono" w:cs="Roboto Mono"/>
                <w:b/>
                <w:color w:val="188038"/>
              </w:rPr>
              <w:br/>
            </w:r>
            <w:r>
              <w:t xml:space="preserve">→ Deklarasi bahwa dokumen menggunakan standar </w:t>
            </w:r>
            <w:r>
              <w:rPr>
                <w:b/>
              </w:rPr>
              <w:t>HTML5</w:t>
            </w:r>
            <w:r>
              <w:t>.</w:t>
            </w:r>
          </w:p>
          <w:p w:rsidR="00D0612F" w:rsidRDefault="0051774A">
            <w:pPr>
              <w:spacing w:before="0" w:after="240"/>
              <w:ind w:left="720" w:firstLine="0"/>
              <w:jc w:val="left"/>
            </w:pPr>
            <w:r>
              <w:rPr>
                <w:rFonts w:ascii="Roboto Mono" w:eastAsia="Roboto Mono" w:hAnsi="Roboto Mono" w:cs="Roboto Mono"/>
                <w:b/>
                <w:color w:val="188038"/>
              </w:rPr>
              <w:t>&lt;html lang="en"&gt;</w:t>
            </w:r>
            <w:r>
              <w:rPr>
                <w:rFonts w:ascii="Roboto Mono" w:eastAsia="Roboto Mono" w:hAnsi="Roboto Mono" w:cs="Roboto Mono"/>
                <w:b/>
                <w:color w:val="188038"/>
              </w:rPr>
              <w:br/>
            </w:r>
            <w:r>
              <w:t xml:space="preserve">→ Tag utama HTML dengan bahasa konten diatur ke </w:t>
            </w:r>
            <w:r>
              <w:rPr>
                <w:b/>
              </w:rPr>
              <w:t>Bahasa Inggris</w:t>
            </w:r>
            <w:r>
              <w:t xml:space="preserve"> (</w:t>
            </w:r>
            <w:r>
              <w:rPr>
                <w:rFonts w:ascii="Roboto Mono" w:eastAsia="Roboto Mono" w:hAnsi="Roboto Mono" w:cs="Roboto Mono"/>
                <w:color w:val="188038"/>
              </w:rPr>
              <w:t>lang="en"</w:t>
            </w:r>
            <w:r>
              <w:t>).</w:t>
            </w:r>
          </w:p>
          <w:p w:rsidR="00D0612F" w:rsidRDefault="0051774A">
            <w:pPr>
              <w:spacing w:before="0" w:after="240"/>
              <w:ind w:left="720" w:firstLine="0"/>
              <w:jc w:val="left"/>
            </w:pPr>
            <w:r>
              <w:rPr>
                <w:rFonts w:ascii="Roboto Mono" w:eastAsia="Roboto Mono" w:hAnsi="Roboto Mono" w:cs="Roboto Mono"/>
                <w:b/>
                <w:color w:val="188038"/>
              </w:rPr>
              <w:t>&lt;head&gt;</w:t>
            </w:r>
            <w:r>
              <w:rPr>
                <w:rFonts w:ascii="Roboto Mono" w:eastAsia="Roboto Mono" w:hAnsi="Roboto Mono" w:cs="Roboto Mono"/>
                <w:b/>
                <w:color w:val="188038"/>
              </w:rPr>
              <w:br/>
            </w:r>
            <w:r>
              <w:t>→ Bagian untuk metadata dan pengaturan halaman (tidak ditampilkan di browser).</w:t>
            </w:r>
          </w:p>
          <w:p w:rsidR="00D0612F" w:rsidRDefault="0051774A">
            <w:pPr>
              <w:spacing w:before="0" w:after="240"/>
              <w:ind w:left="720" w:firstLine="0"/>
              <w:jc w:val="left"/>
            </w:pPr>
            <w:r>
              <w:rPr>
                <w:rFonts w:ascii="Roboto Mono" w:eastAsia="Roboto Mono" w:hAnsi="Roboto Mono" w:cs="Roboto Mono"/>
                <w:b/>
                <w:color w:val="188038"/>
              </w:rPr>
              <w:t>&lt;meta charset="UTF-8"&gt;</w:t>
            </w:r>
            <w:r>
              <w:rPr>
                <w:rFonts w:ascii="Roboto Mono" w:eastAsia="Roboto Mono" w:hAnsi="Roboto Mono" w:cs="Roboto Mono"/>
                <w:b/>
                <w:color w:val="188038"/>
              </w:rPr>
              <w:br/>
            </w:r>
            <w:r>
              <w:t xml:space="preserve">→ Menetapkan pengkodean karakter ke </w:t>
            </w:r>
            <w:r>
              <w:rPr>
                <w:b/>
              </w:rPr>
              <w:t>UTF-8</w:t>
            </w:r>
            <w:r>
              <w:t xml:space="preserve"> agar simbol dan huruf ditampilkan dengan benar.</w:t>
            </w:r>
          </w:p>
          <w:p w:rsidR="00D0612F" w:rsidRDefault="0051774A">
            <w:pPr>
              <w:spacing w:before="0" w:after="240"/>
              <w:ind w:left="720" w:firstLine="0"/>
              <w:jc w:val="left"/>
            </w:pPr>
            <w:r>
              <w:rPr>
                <w:rFonts w:ascii="Roboto Mono" w:eastAsia="Roboto Mono" w:hAnsi="Roboto Mono" w:cs="Roboto Mono"/>
                <w:b/>
                <w:color w:val="188038"/>
              </w:rPr>
              <w:t>&lt;meta name="viewport" content="width=device-width, initial-scale=1.0"&gt;</w:t>
            </w:r>
            <w:r>
              <w:rPr>
                <w:rFonts w:ascii="Roboto Mono" w:eastAsia="Roboto Mono" w:hAnsi="Roboto Mono" w:cs="Roboto Mono"/>
                <w:b/>
                <w:color w:val="188038"/>
              </w:rPr>
              <w:br/>
            </w:r>
            <w:r>
              <w:t>→ Mengoptimalkan tampilan di perangkat mobile:</w:t>
            </w:r>
          </w:p>
          <w:p w:rsidR="00D0612F" w:rsidRDefault="0051774A">
            <w:pPr>
              <w:numPr>
                <w:ilvl w:val="1"/>
                <w:numId w:val="23"/>
              </w:numPr>
              <w:spacing w:before="0"/>
              <w:jc w:val="left"/>
              <w:rPr>
                <w:rFonts w:ascii="Arial" w:eastAsia="Arial" w:hAnsi="Arial" w:cs="Arial"/>
                <w:sz w:val="22"/>
                <w:szCs w:val="22"/>
              </w:rPr>
            </w:pPr>
            <w:r>
              <w:rPr>
                <w:rFonts w:ascii="Roboto Mono" w:eastAsia="Roboto Mono" w:hAnsi="Roboto Mono" w:cs="Roboto Mono"/>
                <w:color w:val="188038"/>
              </w:rPr>
              <w:t>width=device-width</w:t>
            </w:r>
            <w:r>
              <w:t>: Lebar halaman sesuai lebar layar perangkat.</w:t>
            </w:r>
          </w:p>
          <w:p w:rsidR="00D0612F" w:rsidRDefault="0051774A">
            <w:pPr>
              <w:numPr>
                <w:ilvl w:val="1"/>
                <w:numId w:val="23"/>
              </w:numPr>
              <w:spacing w:before="0" w:after="240"/>
              <w:jc w:val="left"/>
              <w:rPr>
                <w:rFonts w:ascii="Arial" w:eastAsia="Arial" w:hAnsi="Arial" w:cs="Arial"/>
                <w:sz w:val="22"/>
                <w:szCs w:val="22"/>
              </w:rPr>
            </w:pPr>
            <w:r>
              <w:rPr>
                <w:rFonts w:ascii="Roboto Mono" w:eastAsia="Roboto Mono" w:hAnsi="Roboto Mono" w:cs="Roboto Mono"/>
                <w:color w:val="188038"/>
              </w:rPr>
              <w:t>initial-scale=1.0</w:t>
            </w:r>
            <w:r>
              <w:t>: Zoom awal 100%.</w:t>
            </w:r>
          </w:p>
          <w:p w:rsidR="00D0612F" w:rsidRDefault="0051774A">
            <w:pPr>
              <w:spacing w:before="0" w:after="240"/>
              <w:ind w:left="720" w:firstLine="0"/>
              <w:jc w:val="left"/>
            </w:pPr>
            <w:r>
              <w:rPr>
                <w:rFonts w:ascii="Roboto Mono" w:eastAsia="Roboto Mono" w:hAnsi="Roboto Mono" w:cs="Roboto Mono"/>
                <w:b/>
                <w:color w:val="188038"/>
              </w:rPr>
              <w:t>&lt;title&gt;HTML list Moh Andris Saputra&lt;/title&gt;</w:t>
            </w:r>
            <w:r>
              <w:rPr>
                <w:rFonts w:ascii="Roboto Mono" w:eastAsia="Roboto Mono" w:hAnsi="Roboto Mono" w:cs="Roboto Mono"/>
                <w:b/>
                <w:color w:val="188038"/>
              </w:rPr>
              <w:br/>
            </w:r>
            <w:r>
              <w:t>→ Judul halaman yang muncul di tab browser.</w:t>
            </w:r>
          </w:p>
          <w:p w:rsidR="00D0612F" w:rsidRDefault="0051774A">
            <w:pPr>
              <w:spacing w:before="0" w:after="240"/>
              <w:ind w:left="720" w:firstLine="0"/>
              <w:jc w:val="left"/>
            </w:pPr>
            <w:r>
              <w:rPr>
                <w:rFonts w:ascii="Roboto Mono" w:eastAsia="Roboto Mono" w:hAnsi="Roboto Mono" w:cs="Roboto Mono"/>
                <w:b/>
                <w:color w:val="188038"/>
              </w:rPr>
              <w:t>&lt;/head&gt;</w:t>
            </w:r>
            <w:r>
              <w:rPr>
                <w:rFonts w:ascii="Roboto Mono" w:eastAsia="Roboto Mono" w:hAnsi="Roboto Mono" w:cs="Roboto Mono"/>
                <w:b/>
                <w:color w:val="188038"/>
              </w:rPr>
              <w:br/>
            </w:r>
            <w:r>
              <w:lastRenderedPageBreak/>
              <w:t xml:space="preserve">→ Penutup bagian </w:t>
            </w:r>
            <w:r>
              <w:rPr>
                <w:rFonts w:ascii="Roboto Mono" w:eastAsia="Roboto Mono" w:hAnsi="Roboto Mono" w:cs="Roboto Mono"/>
                <w:color w:val="188038"/>
              </w:rPr>
              <w:t>&lt;head&gt;</w:t>
            </w:r>
            <w:r>
              <w:t>.</w:t>
            </w:r>
          </w:p>
          <w:p w:rsidR="00D0612F" w:rsidRDefault="0051774A">
            <w:pPr>
              <w:spacing w:before="0" w:after="240"/>
              <w:ind w:left="720" w:firstLine="0"/>
              <w:jc w:val="left"/>
            </w:pPr>
            <w:r>
              <w:rPr>
                <w:rFonts w:ascii="Roboto Mono" w:eastAsia="Roboto Mono" w:hAnsi="Roboto Mono" w:cs="Roboto Mono"/>
                <w:b/>
                <w:color w:val="188038"/>
              </w:rPr>
              <w:t>&lt;body&gt;</w:t>
            </w:r>
            <w:r>
              <w:rPr>
                <w:rFonts w:ascii="Roboto Mono" w:eastAsia="Roboto Mono" w:hAnsi="Roboto Mono" w:cs="Roboto Mono"/>
                <w:b/>
                <w:color w:val="188038"/>
              </w:rPr>
              <w:br/>
            </w:r>
            <w:r>
              <w:t>→ Bagian untuk konten yang terlihat di halaman web.</w:t>
            </w:r>
          </w:p>
          <w:p w:rsidR="00D0612F" w:rsidRDefault="0051774A">
            <w:pPr>
              <w:spacing w:before="0" w:after="240"/>
              <w:ind w:left="720" w:firstLine="0"/>
              <w:jc w:val="left"/>
            </w:pPr>
            <w:r>
              <w:rPr>
                <w:rFonts w:ascii="Roboto Mono" w:eastAsia="Roboto Mono" w:hAnsi="Roboto Mono" w:cs="Roboto Mono"/>
                <w:b/>
                <w:color w:val="188038"/>
              </w:rPr>
              <w:t>&lt;!-- Belajar List ol, ul, li --&gt;</w:t>
            </w:r>
            <w:r>
              <w:rPr>
                <w:rFonts w:ascii="Roboto Mono" w:eastAsia="Roboto Mono" w:hAnsi="Roboto Mono" w:cs="Roboto Mono"/>
                <w:b/>
                <w:color w:val="188038"/>
              </w:rPr>
              <w:br/>
            </w:r>
            <w:r>
              <w:t>→ Komentar HTML (hanya untuk dokumentasi, tidak ditampilkan).</w:t>
            </w:r>
          </w:p>
          <w:p w:rsidR="00D0612F" w:rsidRDefault="0051774A">
            <w:pPr>
              <w:spacing w:before="0" w:after="240"/>
              <w:ind w:left="720" w:firstLine="0"/>
              <w:jc w:val="left"/>
            </w:pPr>
            <w:r>
              <w:rPr>
                <w:rFonts w:ascii="Roboto Mono" w:eastAsia="Roboto Mono" w:hAnsi="Roboto Mono" w:cs="Roboto Mono"/>
                <w:b/>
                <w:color w:val="188038"/>
              </w:rPr>
              <w:t>&lt;ol&gt;</w:t>
            </w:r>
            <w:r>
              <w:rPr>
                <w:rFonts w:ascii="Roboto Mono" w:eastAsia="Roboto Mono" w:hAnsi="Roboto Mono" w:cs="Roboto Mono"/>
                <w:b/>
                <w:color w:val="188038"/>
              </w:rPr>
              <w:br/>
            </w:r>
            <w:r>
              <w:t xml:space="preserve">→ Membuat </w:t>
            </w:r>
            <w:r>
              <w:rPr>
                <w:b/>
              </w:rPr>
              <w:t>ordered list</w:t>
            </w:r>
            <w:r>
              <w:t xml:space="preserve"> (daftar berurutan dengan nomor).</w:t>
            </w:r>
          </w:p>
          <w:p w:rsidR="00D0612F" w:rsidRDefault="0051774A">
            <w:pPr>
              <w:spacing w:before="0" w:after="240"/>
              <w:ind w:left="720" w:firstLine="0"/>
              <w:jc w:val="left"/>
            </w:pPr>
            <w:r>
              <w:rPr>
                <w:rFonts w:ascii="Roboto Mono" w:eastAsia="Roboto Mono" w:hAnsi="Roboto Mono" w:cs="Roboto Mono"/>
                <w:b/>
                <w:color w:val="188038"/>
              </w:rPr>
              <w:t>&lt;li&gt;Pemrograman Web&lt;/li&gt;</w:t>
            </w:r>
            <w:r>
              <w:rPr>
                <w:rFonts w:ascii="Roboto Mono" w:eastAsia="Roboto Mono" w:hAnsi="Roboto Mono" w:cs="Roboto Mono"/>
                <w:b/>
                <w:color w:val="188038"/>
              </w:rPr>
              <w:br/>
            </w:r>
            <w:r>
              <w:t>→ Item pertama dalam daftar berurutan (nomor 1).</w:t>
            </w:r>
          </w:p>
          <w:p w:rsidR="00D0612F" w:rsidRDefault="0051774A">
            <w:pPr>
              <w:spacing w:before="0" w:after="240"/>
              <w:ind w:left="720" w:firstLine="0"/>
              <w:jc w:val="left"/>
            </w:pPr>
            <w:r>
              <w:rPr>
                <w:rFonts w:ascii="Roboto Mono" w:eastAsia="Roboto Mono" w:hAnsi="Roboto Mono" w:cs="Roboto Mono"/>
                <w:b/>
                <w:color w:val="188038"/>
              </w:rPr>
              <w:t>&lt;ul&gt;</w:t>
            </w:r>
            <w:r>
              <w:rPr>
                <w:rFonts w:ascii="Roboto Mono" w:eastAsia="Roboto Mono" w:hAnsi="Roboto Mono" w:cs="Roboto Mono"/>
                <w:b/>
                <w:color w:val="188038"/>
              </w:rPr>
              <w:br/>
            </w:r>
            <w:r>
              <w:t xml:space="preserve">→ Membuat </w:t>
            </w:r>
            <w:r>
              <w:rPr>
                <w:b/>
              </w:rPr>
              <w:t>unordered list</w:t>
            </w:r>
            <w:r>
              <w:t xml:space="preserve"> (daftar tidak berurutan dengan bullet) di dalam item 1.</w:t>
            </w:r>
          </w:p>
          <w:p w:rsidR="00D0612F" w:rsidRDefault="0051774A">
            <w:pPr>
              <w:numPr>
                <w:ilvl w:val="1"/>
                <w:numId w:val="23"/>
              </w:numPr>
              <w:spacing w:before="0" w:after="240"/>
              <w:jc w:val="left"/>
              <w:rPr>
                <w:rFonts w:ascii="Arial" w:eastAsia="Arial" w:hAnsi="Arial" w:cs="Arial"/>
                <w:sz w:val="22"/>
                <w:szCs w:val="22"/>
              </w:rPr>
            </w:pPr>
            <w:r>
              <w:rPr>
                <w:b/>
              </w:rPr>
              <w:t>Sub-item</w:t>
            </w:r>
            <w:r>
              <w:t>:</w:t>
            </w:r>
            <w:r>
              <w:br/>
            </w:r>
            <w:r>
              <w:rPr>
                <w:rFonts w:ascii="Roboto Mono" w:eastAsia="Roboto Mono" w:hAnsi="Roboto Mono" w:cs="Roboto Mono"/>
                <w:color w:val="188038"/>
              </w:rPr>
              <w:t>&lt;li&gt;HTML&lt;/li&gt;</w:t>
            </w:r>
            <w:r>
              <w:t xml:space="preserve"> → Item daftar (bullet).</w:t>
            </w:r>
            <w:r>
              <w:br/>
            </w:r>
            <w:r>
              <w:rPr>
                <w:rFonts w:ascii="Roboto Mono" w:eastAsia="Roboto Mono" w:hAnsi="Roboto Mono" w:cs="Roboto Mono"/>
                <w:color w:val="188038"/>
              </w:rPr>
              <w:t>&lt;li&gt;CSS&lt;/li&gt;</w:t>
            </w:r>
            <w:r>
              <w:rPr>
                <w:rFonts w:ascii="Roboto Mono" w:eastAsia="Roboto Mono" w:hAnsi="Roboto Mono" w:cs="Roboto Mono"/>
                <w:color w:val="188038"/>
              </w:rPr>
              <w:br/>
              <w:t>&lt;li&gt;Javascript&lt;/li&gt;</w:t>
            </w:r>
            <w:r>
              <w:rPr>
                <w:rFonts w:ascii="Roboto Mono" w:eastAsia="Roboto Mono" w:hAnsi="Roboto Mono" w:cs="Roboto Mono"/>
                <w:color w:val="188038"/>
              </w:rPr>
              <w:br/>
              <w:t>&lt;li&gt;PHP&lt;/li&gt;</w:t>
            </w:r>
          </w:p>
          <w:p w:rsidR="00D0612F" w:rsidRDefault="0051774A">
            <w:pPr>
              <w:spacing w:before="0" w:after="240"/>
              <w:ind w:left="720" w:firstLine="0"/>
              <w:jc w:val="left"/>
            </w:pPr>
            <w:r>
              <w:rPr>
                <w:rFonts w:ascii="Roboto Mono" w:eastAsia="Roboto Mono" w:hAnsi="Roboto Mono" w:cs="Roboto Mono"/>
                <w:b/>
                <w:color w:val="188038"/>
              </w:rPr>
              <w:t>&lt;/ul&gt;</w:t>
            </w:r>
            <w:r>
              <w:rPr>
                <w:rFonts w:ascii="Roboto Mono" w:eastAsia="Roboto Mono" w:hAnsi="Roboto Mono" w:cs="Roboto Mono"/>
                <w:b/>
                <w:color w:val="188038"/>
              </w:rPr>
              <w:br/>
            </w:r>
            <w:r>
              <w:t>→ Penutup unordered list di dalam item 1.</w:t>
            </w:r>
          </w:p>
          <w:p w:rsidR="00D0612F" w:rsidRDefault="0051774A">
            <w:pPr>
              <w:spacing w:before="0" w:after="240"/>
              <w:ind w:left="720" w:firstLine="0"/>
              <w:jc w:val="left"/>
            </w:pPr>
            <w:r>
              <w:rPr>
                <w:rFonts w:ascii="Roboto Mono" w:eastAsia="Roboto Mono" w:hAnsi="Roboto Mono" w:cs="Roboto Mono"/>
                <w:b/>
                <w:color w:val="188038"/>
              </w:rPr>
              <w:t>&lt;li&gt;Multimedia&lt;/li&gt;</w:t>
            </w:r>
            <w:r>
              <w:rPr>
                <w:rFonts w:ascii="Roboto Mono" w:eastAsia="Roboto Mono" w:hAnsi="Roboto Mono" w:cs="Roboto Mono"/>
                <w:b/>
                <w:color w:val="188038"/>
              </w:rPr>
              <w:br/>
            </w:r>
            <w:r>
              <w:t>→ Item kedua dalam daftar berurutan (nomor 2).</w:t>
            </w:r>
          </w:p>
          <w:p w:rsidR="00D0612F" w:rsidRDefault="0051774A">
            <w:pPr>
              <w:spacing w:before="0" w:after="240"/>
              <w:ind w:left="720" w:firstLine="0"/>
              <w:jc w:val="left"/>
            </w:pPr>
            <w:r>
              <w:rPr>
                <w:rFonts w:ascii="Roboto Mono" w:eastAsia="Roboto Mono" w:hAnsi="Roboto Mono" w:cs="Roboto Mono"/>
                <w:b/>
                <w:color w:val="188038"/>
              </w:rPr>
              <w:t>&lt;ul&gt;</w:t>
            </w:r>
            <w:r>
              <w:rPr>
                <w:rFonts w:ascii="Roboto Mono" w:eastAsia="Roboto Mono" w:hAnsi="Roboto Mono" w:cs="Roboto Mono"/>
                <w:b/>
                <w:color w:val="188038"/>
              </w:rPr>
              <w:br/>
            </w:r>
            <w:r>
              <w:t>→ Unordered list di dalam item 2.</w:t>
            </w:r>
          </w:p>
          <w:p w:rsidR="00D0612F" w:rsidRDefault="0051774A">
            <w:pPr>
              <w:numPr>
                <w:ilvl w:val="1"/>
                <w:numId w:val="23"/>
              </w:numPr>
              <w:spacing w:before="0" w:after="240"/>
              <w:jc w:val="left"/>
              <w:rPr>
                <w:rFonts w:ascii="Arial" w:eastAsia="Arial" w:hAnsi="Arial" w:cs="Arial"/>
                <w:sz w:val="22"/>
                <w:szCs w:val="22"/>
              </w:rPr>
            </w:pPr>
            <w:r>
              <w:rPr>
                <w:b/>
              </w:rPr>
              <w:t>Sub-item</w:t>
            </w:r>
            <w:r>
              <w:t>:</w:t>
            </w:r>
            <w:r>
              <w:br/>
            </w:r>
            <w:r>
              <w:rPr>
                <w:rFonts w:ascii="Roboto Mono" w:eastAsia="Roboto Mono" w:hAnsi="Roboto Mono" w:cs="Roboto Mono"/>
                <w:color w:val="188038"/>
              </w:rPr>
              <w:t>&lt;li&gt;Komputer Grafik&lt;/li&gt;</w:t>
            </w:r>
            <w:r>
              <w:rPr>
                <w:rFonts w:ascii="Roboto Mono" w:eastAsia="Roboto Mono" w:hAnsi="Roboto Mono" w:cs="Roboto Mono"/>
                <w:color w:val="188038"/>
              </w:rPr>
              <w:br/>
              <w:t>&lt;li&gt;Machinema&lt;/li&gt;</w:t>
            </w:r>
          </w:p>
          <w:p w:rsidR="00D0612F" w:rsidRDefault="0051774A">
            <w:pPr>
              <w:spacing w:before="0" w:after="240"/>
              <w:ind w:left="720" w:firstLine="0"/>
              <w:jc w:val="left"/>
            </w:pPr>
            <w:r>
              <w:rPr>
                <w:rFonts w:ascii="Roboto Mono" w:eastAsia="Roboto Mono" w:hAnsi="Roboto Mono" w:cs="Roboto Mono"/>
                <w:b/>
                <w:color w:val="188038"/>
              </w:rPr>
              <w:t>&lt;/ul&gt;</w:t>
            </w:r>
            <w:r>
              <w:rPr>
                <w:rFonts w:ascii="Roboto Mono" w:eastAsia="Roboto Mono" w:hAnsi="Roboto Mono" w:cs="Roboto Mono"/>
                <w:b/>
                <w:color w:val="188038"/>
              </w:rPr>
              <w:br/>
            </w:r>
            <w:r>
              <w:t>→ Penutup unordered list di dalam item 2.</w:t>
            </w:r>
          </w:p>
          <w:p w:rsidR="00D0612F" w:rsidRDefault="0051774A">
            <w:pPr>
              <w:spacing w:before="0" w:after="240"/>
              <w:ind w:left="720" w:firstLine="0"/>
              <w:jc w:val="left"/>
            </w:pPr>
            <w:r>
              <w:rPr>
                <w:rFonts w:ascii="Roboto Mono" w:eastAsia="Roboto Mono" w:hAnsi="Roboto Mono" w:cs="Roboto Mono"/>
                <w:b/>
                <w:color w:val="188038"/>
              </w:rPr>
              <w:t>&lt;/ol&gt;</w:t>
            </w:r>
            <w:r>
              <w:rPr>
                <w:rFonts w:ascii="Roboto Mono" w:eastAsia="Roboto Mono" w:hAnsi="Roboto Mono" w:cs="Roboto Mono"/>
                <w:b/>
                <w:color w:val="188038"/>
              </w:rPr>
              <w:br/>
            </w:r>
            <w:r>
              <w:t>→ Penutup ordered list utama.</w:t>
            </w:r>
          </w:p>
          <w:p w:rsidR="00D0612F" w:rsidRDefault="0051774A">
            <w:pPr>
              <w:spacing w:before="0" w:after="240"/>
              <w:ind w:left="720" w:firstLine="0"/>
              <w:jc w:val="left"/>
            </w:pPr>
            <w:r>
              <w:rPr>
                <w:rFonts w:ascii="Roboto Mono" w:eastAsia="Roboto Mono" w:hAnsi="Roboto Mono" w:cs="Roboto Mono"/>
                <w:b/>
                <w:color w:val="188038"/>
              </w:rPr>
              <w:t>&lt;/body&gt;</w:t>
            </w:r>
            <w:r>
              <w:rPr>
                <w:rFonts w:ascii="Roboto Mono" w:eastAsia="Roboto Mono" w:hAnsi="Roboto Mono" w:cs="Roboto Mono"/>
                <w:b/>
                <w:color w:val="188038"/>
              </w:rPr>
              <w:br/>
            </w:r>
            <w:r>
              <w:t xml:space="preserve">→ Penutup bagian </w:t>
            </w:r>
            <w:r>
              <w:rPr>
                <w:rFonts w:ascii="Roboto Mono" w:eastAsia="Roboto Mono" w:hAnsi="Roboto Mono" w:cs="Roboto Mono"/>
                <w:color w:val="188038"/>
              </w:rPr>
              <w:t>&lt;body&gt;</w:t>
            </w:r>
            <w:r>
              <w:t>.</w:t>
            </w:r>
          </w:p>
          <w:p w:rsidR="00D0612F" w:rsidRDefault="0051774A">
            <w:pPr>
              <w:spacing w:before="0" w:after="240"/>
              <w:ind w:left="720" w:firstLine="0"/>
              <w:jc w:val="left"/>
            </w:pPr>
            <w:r>
              <w:rPr>
                <w:rFonts w:ascii="Roboto Mono" w:eastAsia="Roboto Mono" w:hAnsi="Roboto Mono" w:cs="Roboto Mono"/>
                <w:b/>
                <w:color w:val="188038"/>
              </w:rPr>
              <w:t>&lt;/html&gt;</w:t>
            </w:r>
            <w:r>
              <w:rPr>
                <w:rFonts w:ascii="Roboto Mono" w:eastAsia="Roboto Mono" w:hAnsi="Roboto Mono" w:cs="Roboto Mono"/>
                <w:b/>
                <w:color w:val="188038"/>
              </w:rPr>
              <w:br/>
            </w:r>
            <w:r>
              <w:lastRenderedPageBreak/>
              <w:t>→ Penutup dokumen HTML.</w:t>
            </w:r>
          </w:p>
          <w:p w:rsidR="00D0612F" w:rsidRDefault="0051774A">
            <w:pPr>
              <w:numPr>
                <w:ilvl w:val="0"/>
                <w:numId w:val="23"/>
              </w:numPr>
            </w:pPr>
            <w:r>
              <w:t>code</w:t>
            </w:r>
            <w:r>
              <w:br/>
            </w:r>
            <w:r>
              <w:rPr>
                <w:noProof/>
              </w:rPr>
              <w:drawing>
                <wp:inline distT="114300" distB="114300" distL="114300" distR="114300">
                  <wp:extent cx="4651971" cy="4003055"/>
                  <wp:effectExtent l="0" t="0" r="0" b="0"/>
                  <wp:docPr id="1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4651971" cy="4003055"/>
                          </a:xfrm>
                          <a:prstGeom prst="rect">
                            <a:avLst/>
                          </a:prstGeom>
                          <a:ln/>
                        </pic:spPr>
                      </pic:pic>
                    </a:graphicData>
                  </a:graphic>
                </wp:inline>
              </w:drawing>
            </w:r>
          </w:p>
          <w:p w:rsidR="00D0612F" w:rsidRDefault="0051774A">
            <w:pPr>
              <w:numPr>
                <w:ilvl w:val="0"/>
                <w:numId w:val="23"/>
              </w:numPr>
              <w:spacing w:before="0"/>
            </w:pPr>
            <w:r>
              <w:t>output</w:t>
            </w:r>
            <w:r>
              <w:br/>
            </w:r>
            <w:r>
              <w:rPr>
                <w:noProof/>
              </w:rPr>
              <w:drawing>
                <wp:inline distT="114300" distB="114300" distL="114300" distR="114300">
                  <wp:extent cx="2601278" cy="1944040"/>
                  <wp:effectExtent l="0" t="0" r="0" b="0"/>
                  <wp:docPr id="10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2601278" cy="1944040"/>
                          </a:xfrm>
                          <a:prstGeom prst="rect">
                            <a:avLst/>
                          </a:prstGeom>
                          <a:ln/>
                        </pic:spPr>
                      </pic:pic>
                    </a:graphicData>
                  </a:graphic>
                </wp:inline>
              </w:drawing>
            </w:r>
          </w:p>
        </w:tc>
      </w:tr>
    </w:tbl>
    <w:p w:rsidR="00D0612F" w:rsidRDefault="00D0612F">
      <w:pPr>
        <w:ind w:firstLine="0"/>
        <w:rPr>
          <w:b/>
        </w:rPr>
      </w:pPr>
    </w:p>
    <w:p w:rsidR="00D0612F" w:rsidRDefault="0051774A">
      <w:pPr>
        <w:pStyle w:val="Heading2"/>
      </w:pPr>
      <w:r>
        <w:lastRenderedPageBreak/>
        <w:t xml:space="preserve">g. Hyperlink </w:t>
      </w:r>
    </w:p>
    <w:p w:rsidR="00D0612F" w:rsidRDefault="0051774A">
      <w:pPr>
        <w:ind w:firstLine="0"/>
        <w:rPr>
          <w:b/>
        </w:rPr>
      </w:pPr>
      <w:r>
        <w:rPr>
          <w:noProof/>
        </w:rPr>
        <w:drawing>
          <wp:inline distT="0" distB="0" distL="0" distR="0">
            <wp:extent cx="5400040" cy="5896610"/>
            <wp:effectExtent l="0" t="0" r="0" b="0"/>
            <wp:docPr id="1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5400040" cy="5896610"/>
                    </a:xfrm>
                    <a:prstGeom prst="rect">
                      <a:avLst/>
                    </a:prstGeom>
                    <a:ln/>
                  </pic:spPr>
                </pic:pic>
              </a:graphicData>
            </a:graphic>
          </wp:inline>
        </w:drawing>
      </w:r>
    </w:p>
    <w:p w:rsidR="00D0612F" w:rsidRDefault="00D0612F">
      <w:pPr>
        <w:ind w:firstLine="0"/>
      </w:pPr>
    </w:p>
    <w:p w:rsidR="00D0612F" w:rsidRDefault="00D0612F">
      <w:pPr>
        <w:ind w:firstLine="0"/>
      </w:pPr>
    </w:p>
    <w:p w:rsidR="00D0612F" w:rsidRDefault="00D0612F">
      <w:pPr>
        <w:ind w:firstLine="0"/>
      </w:pPr>
    </w:p>
    <w:p w:rsidR="00D0612F" w:rsidRDefault="00D0612F">
      <w:pPr>
        <w:ind w:firstLine="0"/>
      </w:pPr>
    </w:p>
    <w:p w:rsidR="00D0612F" w:rsidRDefault="00D0612F">
      <w:pPr>
        <w:ind w:firstLine="0"/>
      </w:pPr>
    </w:p>
    <w:p w:rsidR="00D0612F" w:rsidRDefault="0051774A">
      <w:pPr>
        <w:ind w:firstLine="0"/>
      </w:pPr>
      <w:r>
        <w:lastRenderedPageBreak/>
        <w:t>Output :</w:t>
      </w:r>
    </w:p>
    <w:p w:rsidR="00D0612F" w:rsidRDefault="0051774A">
      <w:pPr>
        <w:ind w:firstLine="0"/>
        <w:jc w:val="center"/>
      </w:pPr>
      <w:r>
        <w:rPr>
          <w:noProof/>
        </w:rPr>
        <w:drawing>
          <wp:inline distT="0" distB="0" distL="0" distR="0">
            <wp:extent cx="4286365" cy="3073137"/>
            <wp:effectExtent l="0" t="0" r="0" b="0"/>
            <wp:docPr id="1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4286365" cy="3073137"/>
                    </a:xfrm>
                    <a:prstGeom prst="rect">
                      <a:avLst/>
                    </a:prstGeom>
                    <a:ln/>
                  </pic:spPr>
                </pic:pic>
              </a:graphicData>
            </a:graphic>
          </wp:inline>
        </w:drawing>
      </w:r>
    </w:p>
    <w:p w:rsidR="00D0612F" w:rsidRDefault="0051774A">
      <w:pPr>
        <w:ind w:firstLine="0"/>
      </w:pPr>
      <w:r>
        <w:t>Instruksi :</w:t>
      </w:r>
    </w:p>
    <w:p w:rsidR="00D0612F" w:rsidRDefault="0051774A">
      <w:pPr>
        <w:numPr>
          <w:ilvl w:val="0"/>
          <w:numId w:val="2"/>
        </w:numPr>
        <w:pBdr>
          <w:top w:val="nil"/>
          <w:left w:val="nil"/>
          <w:bottom w:val="nil"/>
          <w:right w:val="nil"/>
          <w:between w:val="nil"/>
        </w:pBdr>
        <w:rPr>
          <w:color w:val="000000"/>
        </w:rPr>
      </w:pPr>
      <w:r>
        <w:rPr>
          <w:color w:val="000000"/>
        </w:rPr>
        <w:t>Jelaskan setiap baris maksud dari program tersebut!</w:t>
      </w:r>
    </w:p>
    <w:p w:rsidR="00D0612F" w:rsidRDefault="0051774A">
      <w:pPr>
        <w:numPr>
          <w:ilvl w:val="0"/>
          <w:numId w:val="2"/>
        </w:numPr>
        <w:pBdr>
          <w:top w:val="nil"/>
          <w:left w:val="nil"/>
          <w:bottom w:val="nil"/>
          <w:right w:val="nil"/>
          <w:between w:val="nil"/>
        </w:pBdr>
        <w:spacing w:before="0"/>
        <w:rPr>
          <w:color w:val="000000"/>
        </w:rPr>
      </w:pPr>
      <w:r>
        <w:rPr>
          <w:color w:val="000000"/>
        </w:rPr>
        <w:t>Tuliskan dan screenshoot code anda seperti di atas dengan nama anda!</w:t>
      </w:r>
    </w:p>
    <w:p w:rsidR="00D0612F" w:rsidRDefault="0051774A">
      <w:pPr>
        <w:numPr>
          <w:ilvl w:val="0"/>
          <w:numId w:val="2"/>
        </w:numPr>
        <w:pBdr>
          <w:top w:val="nil"/>
          <w:left w:val="nil"/>
          <w:bottom w:val="nil"/>
          <w:right w:val="nil"/>
          <w:between w:val="nil"/>
        </w:pBdr>
        <w:spacing w:before="0"/>
        <w:rPr>
          <w:color w:val="000000"/>
        </w:rPr>
      </w:pPr>
      <w:r>
        <w:rPr>
          <w:color w:val="000000"/>
        </w:rPr>
        <w:t>Screenshoot hasil output!</w:t>
      </w:r>
    </w:p>
    <w:tbl>
      <w:tblPr>
        <w:tblStyle w:val="afffc"/>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D0612F">
        <w:trPr>
          <w:trHeight w:val="1814"/>
        </w:trPr>
        <w:tc>
          <w:tcPr>
            <w:tcW w:w="8494" w:type="dxa"/>
          </w:tcPr>
          <w:p w:rsidR="00D0612F" w:rsidRDefault="0051774A">
            <w:pPr>
              <w:ind w:firstLine="0"/>
            </w:pPr>
            <w:r>
              <w:t>Jawaban Anda :</w:t>
            </w:r>
          </w:p>
          <w:p w:rsidR="00D0612F" w:rsidRDefault="0051774A">
            <w:pPr>
              <w:numPr>
                <w:ilvl w:val="0"/>
                <w:numId w:val="1"/>
              </w:numPr>
              <w:spacing w:before="0" w:after="240"/>
              <w:jc w:val="left"/>
              <w:rPr>
                <w:rFonts w:ascii="Arial" w:eastAsia="Arial" w:hAnsi="Arial" w:cs="Arial"/>
                <w:sz w:val="22"/>
                <w:szCs w:val="22"/>
              </w:rPr>
            </w:pPr>
            <w:r>
              <w:rPr>
                <w:rFonts w:ascii="Roboto Mono" w:eastAsia="Roboto Mono" w:hAnsi="Roboto Mono" w:cs="Roboto Mono"/>
                <w:b/>
                <w:color w:val="188038"/>
              </w:rPr>
              <w:t>&lt;!DOCTYPE html&gt;</w:t>
            </w:r>
            <w:r>
              <w:rPr>
                <w:rFonts w:ascii="Roboto Mono" w:eastAsia="Roboto Mono" w:hAnsi="Roboto Mono" w:cs="Roboto Mono"/>
                <w:b/>
                <w:color w:val="188038"/>
              </w:rPr>
              <w:br/>
            </w:r>
            <w:r>
              <w:t xml:space="preserve">→ Deklarasi bahwa dokumen menggunakan standar </w:t>
            </w:r>
            <w:r>
              <w:rPr>
                <w:b/>
              </w:rPr>
              <w:t>HTML5</w:t>
            </w:r>
            <w:r>
              <w:t>.</w:t>
            </w:r>
          </w:p>
          <w:p w:rsidR="00D0612F" w:rsidRDefault="0051774A">
            <w:pPr>
              <w:spacing w:before="0" w:after="240"/>
              <w:ind w:left="720" w:firstLine="0"/>
              <w:jc w:val="left"/>
            </w:pPr>
            <w:r>
              <w:rPr>
                <w:rFonts w:ascii="Roboto Mono" w:eastAsia="Roboto Mono" w:hAnsi="Roboto Mono" w:cs="Roboto Mono"/>
                <w:b/>
                <w:color w:val="188038"/>
              </w:rPr>
              <w:t>&lt;html lang="en"&gt;</w:t>
            </w:r>
            <w:r>
              <w:rPr>
                <w:rFonts w:ascii="Roboto Mono" w:eastAsia="Roboto Mono" w:hAnsi="Roboto Mono" w:cs="Roboto Mono"/>
                <w:b/>
                <w:color w:val="188038"/>
              </w:rPr>
              <w:br/>
            </w:r>
            <w:r>
              <w:t xml:space="preserve">→ Tag utama HTML dengan bahasa konten </w:t>
            </w:r>
            <w:r>
              <w:rPr>
                <w:b/>
              </w:rPr>
              <w:t>Bahasa Inggris</w:t>
            </w:r>
            <w:r>
              <w:t xml:space="preserve"> (</w:t>
            </w:r>
            <w:r>
              <w:rPr>
                <w:rFonts w:ascii="Roboto Mono" w:eastAsia="Roboto Mono" w:hAnsi="Roboto Mono" w:cs="Roboto Mono"/>
                <w:color w:val="188038"/>
              </w:rPr>
              <w:t>lang="en"</w:t>
            </w:r>
            <w:r>
              <w:t>).</w:t>
            </w:r>
          </w:p>
          <w:p w:rsidR="00D0612F" w:rsidRDefault="0051774A">
            <w:pPr>
              <w:spacing w:before="0" w:after="240"/>
              <w:ind w:left="720" w:firstLine="0"/>
              <w:jc w:val="left"/>
            </w:pPr>
            <w:r>
              <w:rPr>
                <w:rFonts w:ascii="Roboto Mono" w:eastAsia="Roboto Mono" w:hAnsi="Roboto Mono" w:cs="Roboto Mono"/>
                <w:b/>
                <w:color w:val="188038"/>
              </w:rPr>
              <w:t>&lt;head&gt;</w:t>
            </w:r>
            <w:r>
              <w:rPr>
                <w:rFonts w:ascii="Roboto Mono" w:eastAsia="Roboto Mono" w:hAnsi="Roboto Mono" w:cs="Roboto Mono"/>
                <w:b/>
                <w:color w:val="188038"/>
              </w:rPr>
              <w:br/>
            </w:r>
            <w:r>
              <w:t>→ Bagian untuk metadata dan pengaturan halaman (tidak ditampilkan di browser).</w:t>
            </w:r>
          </w:p>
          <w:p w:rsidR="00D0612F" w:rsidRDefault="0051774A">
            <w:pPr>
              <w:spacing w:before="0" w:after="240"/>
              <w:ind w:left="720" w:firstLine="0"/>
              <w:jc w:val="left"/>
            </w:pPr>
            <w:r>
              <w:rPr>
                <w:rFonts w:ascii="Roboto Mono" w:eastAsia="Roboto Mono" w:hAnsi="Roboto Mono" w:cs="Roboto Mono"/>
                <w:b/>
                <w:color w:val="188038"/>
              </w:rPr>
              <w:t>&lt;meta charset="UTF-8"&gt;</w:t>
            </w:r>
            <w:r>
              <w:rPr>
                <w:rFonts w:ascii="Roboto Mono" w:eastAsia="Roboto Mono" w:hAnsi="Roboto Mono" w:cs="Roboto Mono"/>
                <w:b/>
                <w:color w:val="188038"/>
              </w:rPr>
              <w:br/>
            </w:r>
            <w:r>
              <w:t xml:space="preserve">→ Menetapkan pengkodean karakter ke </w:t>
            </w:r>
            <w:r>
              <w:rPr>
                <w:b/>
              </w:rPr>
              <w:t>UTF-8</w:t>
            </w:r>
            <w:r>
              <w:t xml:space="preserve"> untuk menampilkan simbol dan huruf dengan benar.</w:t>
            </w:r>
          </w:p>
          <w:p w:rsidR="00D0612F" w:rsidRDefault="0051774A">
            <w:pPr>
              <w:spacing w:before="0" w:after="240"/>
              <w:ind w:left="720" w:firstLine="0"/>
              <w:jc w:val="left"/>
            </w:pPr>
            <w:r>
              <w:rPr>
                <w:rFonts w:ascii="Roboto Mono" w:eastAsia="Roboto Mono" w:hAnsi="Roboto Mono" w:cs="Roboto Mono"/>
                <w:b/>
                <w:color w:val="188038"/>
              </w:rPr>
              <w:t>&lt;meta name="viewport" content="width=device-width, initial-scale=1.0"&gt;</w:t>
            </w:r>
            <w:r>
              <w:rPr>
                <w:rFonts w:ascii="Roboto Mono" w:eastAsia="Roboto Mono" w:hAnsi="Roboto Mono" w:cs="Roboto Mono"/>
                <w:b/>
                <w:color w:val="188038"/>
              </w:rPr>
              <w:br/>
            </w:r>
            <w:r>
              <w:lastRenderedPageBreak/>
              <w:t>→ Mengoptimalkan tampilan di perangkat mobile:</w:t>
            </w:r>
          </w:p>
          <w:p w:rsidR="00D0612F" w:rsidRDefault="0051774A">
            <w:pPr>
              <w:numPr>
                <w:ilvl w:val="1"/>
                <w:numId w:val="1"/>
              </w:numPr>
              <w:spacing w:before="0"/>
              <w:jc w:val="left"/>
              <w:rPr>
                <w:rFonts w:ascii="Arial" w:eastAsia="Arial" w:hAnsi="Arial" w:cs="Arial"/>
                <w:sz w:val="22"/>
                <w:szCs w:val="22"/>
              </w:rPr>
            </w:pPr>
            <w:r>
              <w:rPr>
                <w:rFonts w:ascii="Roboto Mono" w:eastAsia="Roboto Mono" w:hAnsi="Roboto Mono" w:cs="Roboto Mono"/>
                <w:color w:val="188038"/>
              </w:rPr>
              <w:t>width=device-width</w:t>
            </w:r>
            <w:r>
              <w:t>: Sesuaikan lebar halaman dengan layar perangkat.</w:t>
            </w:r>
          </w:p>
          <w:p w:rsidR="00D0612F" w:rsidRDefault="0051774A">
            <w:pPr>
              <w:numPr>
                <w:ilvl w:val="1"/>
                <w:numId w:val="1"/>
              </w:numPr>
              <w:spacing w:before="0" w:after="240"/>
              <w:jc w:val="left"/>
              <w:rPr>
                <w:rFonts w:ascii="Arial" w:eastAsia="Arial" w:hAnsi="Arial" w:cs="Arial"/>
                <w:sz w:val="22"/>
                <w:szCs w:val="22"/>
              </w:rPr>
            </w:pPr>
            <w:r>
              <w:rPr>
                <w:rFonts w:ascii="Roboto Mono" w:eastAsia="Roboto Mono" w:hAnsi="Roboto Mono" w:cs="Roboto Mono"/>
                <w:color w:val="188038"/>
              </w:rPr>
              <w:t>initial-scale=1.0</w:t>
            </w:r>
            <w:r>
              <w:t>: Zoom awal 100%.</w:t>
            </w:r>
          </w:p>
          <w:p w:rsidR="00D0612F" w:rsidRDefault="0051774A">
            <w:pPr>
              <w:spacing w:before="0" w:after="240"/>
              <w:ind w:left="720" w:firstLine="0"/>
              <w:jc w:val="left"/>
            </w:pPr>
            <w:r>
              <w:rPr>
                <w:rFonts w:ascii="Roboto Mono" w:eastAsia="Roboto Mono" w:hAnsi="Roboto Mono" w:cs="Roboto Mono"/>
                <w:b/>
                <w:color w:val="188038"/>
              </w:rPr>
              <w:t>&lt;title&gt;HTML hyperlink Moh Andris Saputa&lt;/title&gt;</w:t>
            </w:r>
            <w:r>
              <w:rPr>
                <w:rFonts w:ascii="Roboto Mono" w:eastAsia="Roboto Mono" w:hAnsi="Roboto Mono" w:cs="Roboto Mono"/>
                <w:b/>
                <w:color w:val="188038"/>
              </w:rPr>
              <w:br/>
            </w:r>
            <w:r>
              <w:t>→ Judul halaman yang muncul di tab browser.</w:t>
            </w:r>
          </w:p>
          <w:p w:rsidR="00D0612F" w:rsidRDefault="0051774A">
            <w:pPr>
              <w:spacing w:before="0" w:after="240"/>
              <w:ind w:left="720" w:firstLine="0"/>
              <w:jc w:val="left"/>
            </w:pPr>
            <w:r>
              <w:rPr>
                <w:rFonts w:ascii="Roboto Mono" w:eastAsia="Roboto Mono" w:hAnsi="Roboto Mono" w:cs="Roboto Mono"/>
                <w:b/>
                <w:color w:val="188038"/>
              </w:rPr>
              <w:t>&lt;/head&gt;</w:t>
            </w:r>
            <w:r>
              <w:rPr>
                <w:rFonts w:ascii="Roboto Mono" w:eastAsia="Roboto Mono" w:hAnsi="Roboto Mono" w:cs="Roboto Mono"/>
                <w:b/>
                <w:color w:val="188038"/>
              </w:rPr>
              <w:br/>
            </w:r>
            <w:r>
              <w:t xml:space="preserve">→ Penutup bagian </w:t>
            </w:r>
            <w:r>
              <w:rPr>
                <w:rFonts w:ascii="Roboto Mono" w:eastAsia="Roboto Mono" w:hAnsi="Roboto Mono" w:cs="Roboto Mono"/>
                <w:color w:val="188038"/>
              </w:rPr>
              <w:t>&lt;head&gt;</w:t>
            </w:r>
            <w:r>
              <w:t>.</w:t>
            </w:r>
          </w:p>
          <w:p w:rsidR="00D0612F" w:rsidRDefault="0051774A">
            <w:pPr>
              <w:spacing w:before="0" w:after="240"/>
              <w:ind w:left="720" w:firstLine="0"/>
              <w:jc w:val="left"/>
            </w:pPr>
            <w:r>
              <w:rPr>
                <w:rFonts w:ascii="Roboto Mono" w:eastAsia="Roboto Mono" w:hAnsi="Roboto Mono" w:cs="Roboto Mono"/>
                <w:b/>
                <w:color w:val="188038"/>
              </w:rPr>
              <w:t>&lt;body&gt;</w:t>
            </w:r>
            <w:r>
              <w:rPr>
                <w:rFonts w:ascii="Roboto Mono" w:eastAsia="Roboto Mono" w:hAnsi="Roboto Mono" w:cs="Roboto Mono"/>
                <w:b/>
                <w:color w:val="188038"/>
              </w:rPr>
              <w:br/>
            </w:r>
            <w:r>
              <w:t>→ Bagian untuk konten yang terlihat di halaman web.</w:t>
            </w:r>
          </w:p>
          <w:p w:rsidR="00D0612F" w:rsidRDefault="0051774A">
            <w:pPr>
              <w:spacing w:before="0" w:after="240"/>
              <w:ind w:left="720" w:firstLine="0"/>
              <w:jc w:val="left"/>
            </w:pPr>
            <w:r>
              <w:rPr>
                <w:rFonts w:ascii="Roboto Mono" w:eastAsia="Roboto Mono" w:hAnsi="Roboto Mono" w:cs="Roboto Mono"/>
                <w:b/>
                <w:color w:val="188038"/>
              </w:rPr>
              <w:t>&lt;!-- Hyperlink ke halaman lain / internal link --&gt;</w:t>
            </w:r>
            <w:r>
              <w:rPr>
                <w:rFonts w:ascii="Roboto Mono" w:eastAsia="Roboto Mono" w:hAnsi="Roboto Mono" w:cs="Roboto Mono"/>
                <w:b/>
                <w:color w:val="188038"/>
              </w:rPr>
              <w:br/>
            </w:r>
            <w:r>
              <w:t>→ Komentar HTML untuk menandai bagian hyperlink eksternal/internal.</w:t>
            </w:r>
          </w:p>
          <w:p w:rsidR="00D0612F" w:rsidRDefault="0051774A">
            <w:pPr>
              <w:spacing w:before="0" w:after="240"/>
              <w:ind w:left="720" w:firstLine="0"/>
              <w:jc w:val="left"/>
            </w:pPr>
            <w:r>
              <w:rPr>
                <w:rFonts w:ascii="Roboto Mono" w:eastAsia="Roboto Mono" w:hAnsi="Roboto Mono" w:cs="Roboto Mono"/>
                <w:b/>
                <w:color w:val="188038"/>
              </w:rPr>
              <w:t>&lt;p&gt;klik &lt;a href="https://google.com"&gt;DISINI&lt;/a&gt; untuk menuju ke halaman GOOGLE.COM&lt;/p&gt;</w:t>
            </w:r>
            <w:r>
              <w:rPr>
                <w:rFonts w:ascii="Roboto Mono" w:eastAsia="Roboto Mono" w:hAnsi="Roboto Mono" w:cs="Roboto Mono"/>
                <w:b/>
                <w:color w:val="188038"/>
              </w:rPr>
              <w:br/>
            </w:r>
            <w:r>
              <w:t xml:space="preserve">→ Hyperlink eksternal ke </w:t>
            </w:r>
            <w:r>
              <w:rPr>
                <w:b/>
              </w:rPr>
              <w:t>Google.com</w:t>
            </w:r>
            <w:r>
              <w:t xml:space="preserve"> menggunakan tag </w:t>
            </w:r>
            <w:r>
              <w:rPr>
                <w:rFonts w:ascii="Roboto Mono" w:eastAsia="Roboto Mono" w:hAnsi="Roboto Mono" w:cs="Roboto Mono"/>
                <w:color w:val="188038"/>
              </w:rPr>
              <w:t>&lt;a href="..."&gt;</w:t>
            </w:r>
            <w:r>
              <w:t>.</w:t>
            </w:r>
          </w:p>
          <w:p w:rsidR="00D0612F" w:rsidRDefault="0051774A">
            <w:pPr>
              <w:spacing w:before="0" w:after="240"/>
              <w:ind w:left="720" w:firstLine="0"/>
              <w:jc w:val="left"/>
            </w:pPr>
            <w:r>
              <w:rPr>
                <w:rFonts w:ascii="Roboto Mono" w:eastAsia="Roboto Mono" w:hAnsi="Roboto Mono" w:cs="Roboto Mono"/>
                <w:b/>
                <w:color w:val="188038"/>
              </w:rPr>
              <w:t>&lt;p&gt;klik &lt;a href="list.html"&gt;DISINI&lt;/a&gt; untuk menuju ke halaman HTML list Moh Andris Saputra&lt;/p&gt;</w:t>
            </w:r>
            <w:r>
              <w:rPr>
                <w:rFonts w:ascii="Roboto Mono" w:eastAsia="Roboto Mono" w:hAnsi="Roboto Mono" w:cs="Roboto Mono"/>
                <w:b/>
                <w:color w:val="188038"/>
              </w:rPr>
              <w:br/>
            </w:r>
            <w:r>
              <w:t xml:space="preserve">→ Hyperlink ke file lokal </w:t>
            </w:r>
            <w:r>
              <w:rPr>
                <w:b/>
              </w:rPr>
              <w:t>list.html</w:t>
            </w:r>
            <w:r>
              <w:t xml:space="preserve"> (halaman lain di direktori yang sama).</w:t>
            </w:r>
          </w:p>
          <w:p w:rsidR="00D0612F" w:rsidRDefault="0051774A">
            <w:pPr>
              <w:spacing w:before="0" w:after="240"/>
              <w:ind w:left="720" w:firstLine="0"/>
              <w:jc w:val="left"/>
            </w:pPr>
            <w:r>
              <w:rPr>
                <w:rFonts w:ascii="Roboto Mono" w:eastAsia="Roboto Mono" w:hAnsi="Roboto Mono" w:cs="Roboto Mono"/>
                <w:b/>
                <w:color w:val="188038"/>
              </w:rPr>
              <w:t>&lt;p&gt;klik &lt;a href="paragraf.html"&gt;DISINI&lt;/a&gt; untuk menuju ke halaman HTML paragraph Moh Andris Saputra&lt;/p&gt;</w:t>
            </w:r>
            <w:r>
              <w:rPr>
                <w:rFonts w:ascii="Roboto Mono" w:eastAsia="Roboto Mono" w:hAnsi="Roboto Mono" w:cs="Roboto Mono"/>
                <w:b/>
                <w:color w:val="188038"/>
              </w:rPr>
              <w:br/>
            </w:r>
            <w:r>
              <w:t xml:space="preserve">→ Hyperlink ke file lokal </w:t>
            </w:r>
            <w:r>
              <w:rPr>
                <w:b/>
              </w:rPr>
              <w:t>paragraf.html</w:t>
            </w:r>
            <w:r>
              <w:t>.</w:t>
            </w:r>
          </w:p>
          <w:p w:rsidR="00D0612F" w:rsidRDefault="0051774A">
            <w:pPr>
              <w:spacing w:before="0" w:after="240"/>
              <w:ind w:left="720" w:firstLine="0"/>
              <w:jc w:val="left"/>
            </w:pPr>
            <w:r>
              <w:rPr>
                <w:rFonts w:ascii="Roboto Mono" w:eastAsia="Roboto Mono" w:hAnsi="Roboto Mono" w:cs="Roboto Mono"/>
                <w:b/>
                <w:color w:val="188038"/>
              </w:rPr>
              <w:t>&lt;!-- Hyperlink ke satu halaman / relative URL --&gt;</w:t>
            </w:r>
            <w:r>
              <w:rPr>
                <w:rFonts w:ascii="Roboto Mono" w:eastAsia="Roboto Mono" w:hAnsi="Roboto Mono" w:cs="Roboto Mono"/>
                <w:b/>
                <w:color w:val="188038"/>
              </w:rPr>
              <w:br/>
            </w:r>
            <w:r>
              <w:t>→ Komentar HTML untuk menandai bagian anchor link (navigasi dalam halaman yang sama).</w:t>
            </w:r>
          </w:p>
          <w:p w:rsidR="00D0612F" w:rsidRDefault="0051774A">
            <w:pPr>
              <w:spacing w:before="0" w:after="240"/>
              <w:ind w:left="720" w:firstLine="0"/>
              <w:jc w:val="left"/>
            </w:pPr>
            <w:r>
              <w:rPr>
                <w:rFonts w:ascii="Roboto Mono" w:eastAsia="Roboto Mono" w:hAnsi="Roboto Mono" w:cs="Roboto Mono"/>
                <w:b/>
                <w:color w:val="188038"/>
              </w:rPr>
              <w:t>&lt;h1&gt;Halaman yang ingin dituju&lt;/h1&gt;</w:t>
            </w:r>
            <w:r>
              <w:rPr>
                <w:rFonts w:ascii="Roboto Mono" w:eastAsia="Roboto Mono" w:hAnsi="Roboto Mono" w:cs="Roboto Mono"/>
                <w:b/>
                <w:color w:val="188038"/>
              </w:rPr>
              <w:br/>
            </w:r>
            <w:r>
              <w:t>→ Judul utama untuk bagian anchor link.</w:t>
            </w:r>
          </w:p>
          <w:p w:rsidR="00D0612F" w:rsidRDefault="0051774A">
            <w:pPr>
              <w:spacing w:before="0" w:after="240"/>
              <w:ind w:left="720" w:firstLine="0"/>
              <w:jc w:val="left"/>
            </w:pPr>
            <w:r>
              <w:rPr>
                <w:rFonts w:ascii="Roboto Mono" w:eastAsia="Roboto Mono" w:hAnsi="Roboto Mono" w:cs="Roboto Mono"/>
                <w:b/>
                <w:color w:val="188038"/>
              </w:rPr>
              <w:t>&lt;ul&gt;</w:t>
            </w:r>
            <w:r>
              <w:rPr>
                <w:rFonts w:ascii="Roboto Mono" w:eastAsia="Roboto Mono" w:hAnsi="Roboto Mono" w:cs="Roboto Mono"/>
                <w:b/>
                <w:color w:val="188038"/>
              </w:rPr>
              <w:br/>
            </w:r>
            <w:r>
              <w:t>→ Daftar tidak berurutan (bullet) untuk menu navigasi anchor.</w:t>
            </w:r>
          </w:p>
          <w:p w:rsidR="00D0612F" w:rsidRDefault="0051774A">
            <w:pPr>
              <w:spacing w:before="0" w:after="240"/>
              <w:ind w:left="720" w:firstLine="0"/>
              <w:jc w:val="left"/>
            </w:pPr>
            <w:r>
              <w:rPr>
                <w:rFonts w:ascii="Roboto Mono" w:eastAsia="Roboto Mono" w:hAnsi="Roboto Mono" w:cs="Roboto Mono"/>
                <w:b/>
                <w:color w:val="188038"/>
              </w:rPr>
              <w:t>&lt;li&gt;&lt;a href="#home"&gt;ke Home&lt;/a&gt;&lt;/li&gt;</w:t>
            </w:r>
            <w:r>
              <w:rPr>
                <w:rFonts w:ascii="Roboto Mono" w:eastAsia="Roboto Mono" w:hAnsi="Roboto Mono" w:cs="Roboto Mono"/>
                <w:b/>
                <w:color w:val="188038"/>
              </w:rPr>
              <w:br/>
            </w:r>
            <w:r>
              <w:t xml:space="preserve">→ Link anchor ke bagian dengan </w:t>
            </w:r>
            <w:r>
              <w:rPr>
                <w:rFonts w:ascii="Roboto Mono" w:eastAsia="Roboto Mono" w:hAnsi="Roboto Mono" w:cs="Roboto Mono"/>
                <w:color w:val="188038"/>
              </w:rPr>
              <w:t>id="home"</w:t>
            </w:r>
            <w:r>
              <w:t xml:space="preserve"> di halaman yang sama.</w:t>
            </w:r>
          </w:p>
          <w:p w:rsidR="00D0612F" w:rsidRDefault="0051774A">
            <w:pPr>
              <w:spacing w:before="0" w:after="240"/>
              <w:ind w:left="720" w:firstLine="0"/>
              <w:jc w:val="left"/>
            </w:pPr>
            <w:r>
              <w:rPr>
                <w:rFonts w:ascii="Roboto Mono" w:eastAsia="Roboto Mono" w:hAnsi="Roboto Mono" w:cs="Roboto Mono"/>
                <w:b/>
                <w:color w:val="188038"/>
              </w:rPr>
              <w:t>&lt;li&gt;&lt;a href="#biodata"&gt;ke Biodata&lt;/a&gt;&lt;/li&gt;</w:t>
            </w:r>
            <w:r>
              <w:rPr>
                <w:rFonts w:ascii="Roboto Mono" w:eastAsia="Roboto Mono" w:hAnsi="Roboto Mono" w:cs="Roboto Mono"/>
                <w:b/>
                <w:color w:val="188038"/>
              </w:rPr>
              <w:br/>
            </w:r>
            <w:r>
              <w:t xml:space="preserve">→ Link anchor ke bagian dengan </w:t>
            </w:r>
            <w:r>
              <w:rPr>
                <w:rFonts w:ascii="Roboto Mono" w:eastAsia="Roboto Mono" w:hAnsi="Roboto Mono" w:cs="Roboto Mono"/>
                <w:color w:val="188038"/>
              </w:rPr>
              <w:t>id="biodata"</w:t>
            </w:r>
            <w:r>
              <w:t>.</w:t>
            </w:r>
          </w:p>
          <w:p w:rsidR="00D0612F" w:rsidRDefault="0051774A">
            <w:pPr>
              <w:spacing w:before="0" w:after="240"/>
              <w:ind w:left="720" w:firstLine="0"/>
              <w:jc w:val="left"/>
            </w:pPr>
            <w:r>
              <w:rPr>
                <w:rFonts w:ascii="Roboto Mono" w:eastAsia="Roboto Mono" w:hAnsi="Roboto Mono" w:cs="Roboto Mono"/>
                <w:b/>
                <w:color w:val="188038"/>
              </w:rPr>
              <w:t>&lt;li&gt;&lt;a href="#hobi"&gt;ke Hobi&lt;/a&gt;&lt;/li&gt;</w:t>
            </w:r>
            <w:r>
              <w:rPr>
                <w:rFonts w:ascii="Roboto Mono" w:eastAsia="Roboto Mono" w:hAnsi="Roboto Mono" w:cs="Roboto Mono"/>
                <w:b/>
                <w:color w:val="188038"/>
              </w:rPr>
              <w:br/>
            </w:r>
            <w:r>
              <w:lastRenderedPageBreak/>
              <w:t xml:space="preserve">→ Link anchor ke bagian dengan </w:t>
            </w:r>
            <w:r>
              <w:rPr>
                <w:rFonts w:ascii="Roboto Mono" w:eastAsia="Roboto Mono" w:hAnsi="Roboto Mono" w:cs="Roboto Mono"/>
                <w:color w:val="188038"/>
              </w:rPr>
              <w:t>id="hobi"</w:t>
            </w:r>
            <w:r>
              <w:t>.</w:t>
            </w:r>
          </w:p>
          <w:p w:rsidR="00D0612F" w:rsidRDefault="0051774A">
            <w:pPr>
              <w:spacing w:before="0" w:after="240"/>
              <w:ind w:left="720" w:firstLine="0"/>
              <w:jc w:val="left"/>
            </w:pPr>
            <w:r>
              <w:rPr>
                <w:rFonts w:ascii="Roboto Mono" w:eastAsia="Roboto Mono" w:hAnsi="Roboto Mono" w:cs="Roboto Mono"/>
                <w:b/>
                <w:color w:val="188038"/>
              </w:rPr>
              <w:t>&lt;/ul&gt;</w:t>
            </w:r>
            <w:r>
              <w:rPr>
                <w:rFonts w:ascii="Roboto Mono" w:eastAsia="Roboto Mono" w:hAnsi="Roboto Mono" w:cs="Roboto Mono"/>
                <w:b/>
                <w:color w:val="188038"/>
              </w:rPr>
              <w:br/>
            </w:r>
            <w:r>
              <w:t>→ Penutup daftar navigasi anchor.</w:t>
            </w:r>
          </w:p>
          <w:p w:rsidR="00D0612F" w:rsidRDefault="0051774A">
            <w:pPr>
              <w:spacing w:before="0" w:after="240"/>
              <w:ind w:left="720" w:firstLine="0"/>
              <w:jc w:val="left"/>
            </w:pPr>
            <w:r>
              <w:rPr>
                <w:rFonts w:ascii="Roboto Mono" w:eastAsia="Roboto Mono" w:hAnsi="Roboto Mono" w:cs="Roboto Mono"/>
                <w:b/>
                <w:color w:val="188038"/>
              </w:rPr>
              <w:t>&lt;h2 id="home"&gt;Home&lt;/h2&gt;</w:t>
            </w:r>
            <w:r>
              <w:rPr>
                <w:rFonts w:ascii="Roboto Mono" w:eastAsia="Roboto Mono" w:hAnsi="Roboto Mono" w:cs="Roboto Mono"/>
                <w:b/>
                <w:color w:val="188038"/>
              </w:rPr>
              <w:br/>
            </w:r>
            <w:r>
              <w:t xml:space="preserve">→ Subjudul dengan </w:t>
            </w:r>
            <w:r>
              <w:rPr>
                <w:rFonts w:ascii="Roboto Mono" w:eastAsia="Roboto Mono" w:hAnsi="Roboto Mono" w:cs="Roboto Mono"/>
                <w:color w:val="188038"/>
              </w:rPr>
              <w:t>id="home"</w:t>
            </w:r>
            <w:r>
              <w:t xml:space="preserve"> sebagai target anchor link.</w:t>
            </w:r>
          </w:p>
          <w:p w:rsidR="00D0612F" w:rsidRDefault="0051774A">
            <w:pPr>
              <w:spacing w:before="0" w:after="240"/>
              <w:ind w:left="720" w:firstLine="0"/>
              <w:jc w:val="left"/>
            </w:pPr>
            <w:r>
              <w:rPr>
                <w:rFonts w:ascii="Roboto Mono" w:eastAsia="Roboto Mono" w:hAnsi="Roboto Mono" w:cs="Roboto Mono"/>
                <w:b/>
                <w:color w:val="188038"/>
              </w:rPr>
              <w:t>&lt;p&gt;Halaman Home adalah ...&lt;/p&gt;</w:t>
            </w:r>
            <w:r>
              <w:rPr>
                <w:rFonts w:ascii="Roboto Mono" w:eastAsia="Roboto Mono" w:hAnsi="Roboto Mono" w:cs="Roboto Mono"/>
                <w:b/>
                <w:color w:val="188038"/>
              </w:rPr>
              <w:br/>
            </w:r>
            <w:r>
              <w:t>→ Paragraf deskripsi untuk bagian "Home".</w:t>
            </w:r>
          </w:p>
          <w:p w:rsidR="00D0612F" w:rsidRDefault="0051774A">
            <w:pPr>
              <w:spacing w:before="0" w:after="240"/>
              <w:ind w:left="720" w:firstLine="0"/>
              <w:jc w:val="left"/>
            </w:pPr>
            <w:r>
              <w:rPr>
                <w:rFonts w:ascii="Roboto Mono" w:eastAsia="Roboto Mono" w:hAnsi="Roboto Mono" w:cs="Roboto Mono"/>
                <w:b/>
                <w:color w:val="188038"/>
              </w:rPr>
              <w:t>&lt;br&gt;&lt;br&gt;&lt;br&gt;...</w:t>
            </w:r>
            <w:r>
              <w:rPr>
                <w:rFonts w:ascii="Roboto Mono" w:eastAsia="Roboto Mono" w:hAnsi="Roboto Mono" w:cs="Roboto Mono"/>
                <w:b/>
                <w:color w:val="188038"/>
              </w:rPr>
              <w:br/>
            </w:r>
            <w:r>
              <w:t xml:space="preserve">→ Tag </w:t>
            </w:r>
            <w:r>
              <w:rPr>
                <w:rFonts w:ascii="Roboto Mono" w:eastAsia="Roboto Mono" w:hAnsi="Roboto Mono" w:cs="Roboto Mono"/>
                <w:color w:val="188038"/>
              </w:rPr>
              <w:t>&lt;br&gt;</w:t>
            </w:r>
            <w:r>
              <w:t xml:space="preserve"> untuk membuat jarak vertikal (digunakan agar navigasi anchor terlihat efeknya).</w:t>
            </w:r>
          </w:p>
          <w:p w:rsidR="00D0612F" w:rsidRDefault="0051774A">
            <w:pPr>
              <w:spacing w:before="0" w:after="240"/>
              <w:ind w:left="720" w:firstLine="0"/>
              <w:jc w:val="left"/>
            </w:pPr>
            <w:r>
              <w:rPr>
                <w:rFonts w:ascii="Roboto Mono" w:eastAsia="Roboto Mono" w:hAnsi="Roboto Mono" w:cs="Roboto Mono"/>
                <w:b/>
                <w:color w:val="188038"/>
              </w:rPr>
              <w:t>&lt;h2 id="biodata"&gt;Biodata&lt;/h2&gt;</w:t>
            </w:r>
            <w:r>
              <w:rPr>
                <w:rFonts w:ascii="Roboto Mono" w:eastAsia="Roboto Mono" w:hAnsi="Roboto Mono" w:cs="Roboto Mono"/>
                <w:b/>
                <w:color w:val="188038"/>
              </w:rPr>
              <w:br/>
            </w:r>
            <w:r>
              <w:t xml:space="preserve">→ Subjudul dengan </w:t>
            </w:r>
            <w:r>
              <w:rPr>
                <w:rFonts w:ascii="Roboto Mono" w:eastAsia="Roboto Mono" w:hAnsi="Roboto Mono" w:cs="Roboto Mono"/>
                <w:color w:val="188038"/>
              </w:rPr>
              <w:t>id="biodata"</w:t>
            </w:r>
            <w:r>
              <w:t xml:space="preserve"> sebagai target anchor link.</w:t>
            </w:r>
          </w:p>
          <w:p w:rsidR="00D0612F" w:rsidRDefault="0051774A">
            <w:pPr>
              <w:spacing w:before="0" w:after="240"/>
              <w:ind w:left="720" w:firstLine="0"/>
              <w:jc w:val="left"/>
            </w:pPr>
            <w:r>
              <w:rPr>
                <w:rFonts w:ascii="Roboto Mono" w:eastAsia="Roboto Mono" w:hAnsi="Roboto Mono" w:cs="Roboto Mono"/>
                <w:b/>
                <w:color w:val="188038"/>
              </w:rPr>
              <w:t>&lt;ul&gt;</w:t>
            </w:r>
            <w:r>
              <w:rPr>
                <w:rFonts w:ascii="Roboto Mono" w:eastAsia="Roboto Mono" w:hAnsi="Roboto Mono" w:cs="Roboto Mono"/>
                <w:b/>
                <w:color w:val="188038"/>
              </w:rPr>
              <w:br/>
            </w:r>
            <w:r>
              <w:t>→ Daftar biodata:</w:t>
            </w:r>
          </w:p>
          <w:p w:rsidR="00D0612F" w:rsidRDefault="0051774A">
            <w:pPr>
              <w:numPr>
                <w:ilvl w:val="1"/>
                <w:numId w:val="1"/>
              </w:numPr>
              <w:spacing w:before="0" w:after="240"/>
              <w:jc w:val="left"/>
              <w:rPr>
                <w:rFonts w:ascii="Arial" w:eastAsia="Arial" w:hAnsi="Arial" w:cs="Arial"/>
                <w:sz w:val="22"/>
                <w:szCs w:val="22"/>
              </w:rPr>
            </w:pPr>
            <w:r>
              <w:t>Nama, Fakultas, dan Keminatan.</w:t>
            </w:r>
          </w:p>
          <w:p w:rsidR="00D0612F" w:rsidRDefault="0051774A">
            <w:pPr>
              <w:spacing w:before="0" w:after="240"/>
              <w:ind w:left="720" w:firstLine="0"/>
              <w:jc w:val="left"/>
            </w:pPr>
            <w:r>
              <w:rPr>
                <w:rFonts w:ascii="Roboto Mono" w:eastAsia="Roboto Mono" w:hAnsi="Roboto Mono" w:cs="Roboto Mono"/>
                <w:b/>
                <w:color w:val="188038"/>
              </w:rPr>
              <w:t>&lt;h2 id="hobi"&gt;Hobi&lt;/h2&gt;</w:t>
            </w:r>
            <w:r>
              <w:rPr>
                <w:rFonts w:ascii="Roboto Mono" w:eastAsia="Roboto Mono" w:hAnsi="Roboto Mono" w:cs="Roboto Mono"/>
                <w:b/>
                <w:color w:val="188038"/>
              </w:rPr>
              <w:br/>
            </w:r>
            <w:r>
              <w:t xml:space="preserve">→ Subjudul dengan </w:t>
            </w:r>
            <w:r>
              <w:rPr>
                <w:rFonts w:ascii="Roboto Mono" w:eastAsia="Roboto Mono" w:hAnsi="Roboto Mono" w:cs="Roboto Mono"/>
                <w:color w:val="188038"/>
              </w:rPr>
              <w:t>id="hobi"</w:t>
            </w:r>
            <w:r>
              <w:t xml:space="preserve"> sebagai target anchor link.</w:t>
            </w:r>
          </w:p>
          <w:p w:rsidR="00D0612F" w:rsidRDefault="0051774A">
            <w:pPr>
              <w:spacing w:before="0" w:after="240"/>
              <w:ind w:left="720" w:firstLine="0"/>
              <w:jc w:val="left"/>
            </w:pPr>
            <w:r>
              <w:rPr>
                <w:rFonts w:ascii="Roboto Mono" w:eastAsia="Roboto Mono" w:hAnsi="Roboto Mono" w:cs="Roboto Mono"/>
                <w:b/>
                <w:color w:val="188038"/>
              </w:rPr>
              <w:t>&lt;ul&gt;</w:t>
            </w:r>
            <w:r>
              <w:rPr>
                <w:rFonts w:ascii="Roboto Mono" w:eastAsia="Roboto Mono" w:hAnsi="Roboto Mono" w:cs="Roboto Mono"/>
                <w:b/>
                <w:color w:val="188038"/>
              </w:rPr>
              <w:br/>
            </w:r>
            <w:r>
              <w:t>→ Daftar hobi:</w:t>
            </w:r>
          </w:p>
          <w:p w:rsidR="00D0612F" w:rsidRDefault="0051774A">
            <w:pPr>
              <w:numPr>
                <w:ilvl w:val="1"/>
                <w:numId w:val="1"/>
              </w:numPr>
              <w:spacing w:before="0" w:after="240"/>
              <w:jc w:val="left"/>
              <w:rPr>
                <w:rFonts w:ascii="Arial" w:eastAsia="Arial" w:hAnsi="Arial" w:cs="Arial"/>
                <w:sz w:val="22"/>
                <w:szCs w:val="22"/>
              </w:rPr>
            </w:pPr>
            <w:r>
              <w:t>Ngoding dan Main Game.</w:t>
            </w:r>
          </w:p>
          <w:p w:rsidR="00D0612F" w:rsidRDefault="0051774A">
            <w:pPr>
              <w:spacing w:before="0" w:after="240"/>
              <w:ind w:left="720" w:firstLine="0"/>
              <w:jc w:val="left"/>
            </w:pPr>
            <w:r>
              <w:rPr>
                <w:rFonts w:ascii="Roboto Mono" w:eastAsia="Roboto Mono" w:hAnsi="Roboto Mono" w:cs="Roboto Mono"/>
                <w:b/>
                <w:color w:val="188038"/>
              </w:rPr>
              <w:t>&lt;/body&gt;</w:t>
            </w:r>
            <w:r>
              <w:rPr>
                <w:rFonts w:ascii="Roboto Mono" w:eastAsia="Roboto Mono" w:hAnsi="Roboto Mono" w:cs="Roboto Mono"/>
                <w:b/>
                <w:color w:val="188038"/>
              </w:rPr>
              <w:br/>
            </w:r>
            <w:r>
              <w:t xml:space="preserve">→ Penutup bagian </w:t>
            </w:r>
            <w:r>
              <w:rPr>
                <w:rFonts w:ascii="Roboto Mono" w:eastAsia="Roboto Mono" w:hAnsi="Roboto Mono" w:cs="Roboto Mono"/>
                <w:color w:val="188038"/>
              </w:rPr>
              <w:t>&lt;body&gt;</w:t>
            </w:r>
            <w:r>
              <w:t>.</w:t>
            </w:r>
          </w:p>
          <w:p w:rsidR="00D0612F" w:rsidRDefault="0051774A">
            <w:pPr>
              <w:spacing w:before="0" w:after="240"/>
              <w:ind w:left="720" w:firstLine="0"/>
              <w:jc w:val="left"/>
            </w:pPr>
            <w:r>
              <w:rPr>
                <w:rFonts w:ascii="Roboto Mono" w:eastAsia="Roboto Mono" w:hAnsi="Roboto Mono" w:cs="Roboto Mono"/>
                <w:b/>
                <w:color w:val="188038"/>
              </w:rPr>
              <w:t>&lt;/html&gt;</w:t>
            </w:r>
            <w:r>
              <w:rPr>
                <w:rFonts w:ascii="Roboto Mono" w:eastAsia="Roboto Mono" w:hAnsi="Roboto Mono" w:cs="Roboto Mono"/>
                <w:b/>
                <w:color w:val="188038"/>
              </w:rPr>
              <w:br/>
            </w:r>
            <w:r>
              <w:t>→ Penutup dokumen HTML.</w:t>
            </w:r>
          </w:p>
          <w:p w:rsidR="00D0612F" w:rsidRDefault="0051774A">
            <w:pPr>
              <w:numPr>
                <w:ilvl w:val="0"/>
                <w:numId w:val="1"/>
              </w:numPr>
            </w:pPr>
            <w:r>
              <w:t>code</w:t>
            </w:r>
            <w:r>
              <w:br/>
            </w:r>
            <w:r>
              <w:rPr>
                <w:noProof/>
              </w:rPr>
              <w:lastRenderedPageBreak/>
              <w:drawing>
                <wp:inline distT="114300" distB="114300" distL="114300" distR="114300">
                  <wp:extent cx="4575117" cy="3887192"/>
                  <wp:effectExtent l="0" t="0" r="0" b="0"/>
                  <wp:docPr id="1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4575117" cy="3887192"/>
                          </a:xfrm>
                          <a:prstGeom prst="rect">
                            <a:avLst/>
                          </a:prstGeom>
                          <a:ln/>
                        </pic:spPr>
                      </pic:pic>
                    </a:graphicData>
                  </a:graphic>
                </wp:inline>
              </w:drawing>
            </w:r>
          </w:p>
          <w:p w:rsidR="00D0612F" w:rsidRDefault="0051774A">
            <w:pPr>
              <w:numPr>
                <w:ilvl w:val="0"/>
                <w:numId w:val="1"/>
              </w:numPr>
              <w:spacing w:before="0"/>
            </w:pPr>
            <w:r>
              <w:t>output</w:t>
            </w:r>
            <w:r>
              <w:br/>
            </w:r>
            <w:r>
              <w:rPr>
                <w:noProof/>
              </w:rPr>
              <w:drawing>
                <wp:inline distT="114300" distB="114300" distL="114300" distR="114300">
                  <wp:extent cx="4468178" cy="2714625"/>
                  <wp:effectExtent l="0" t="0" r="0" b="0"/>
                  <wp:docPr id="1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4468178" cy="2714625"/>
                          </a:xfrm>
                          <a:prstGeom prst="rect">
                            <a:avLst/>
                          </a:prstGeom>
                          <a:ln/>
                        </pic:spPr>
                      </pic:pic>
                    </a:graphicData>
                  </a:graphic>
                </wp:inline>
              </w:drawing>
            </w:r>
          </w:p>
        </w:tc>
      </w:tr>
    </w:tbl>
    <w:p w:rsidR="00D0612F" w:rsidRDefault="00D0612F">
      <w:pPr>
        <w:ind w:firstLine="0"/>
        <w:rPr>
          <w:b/>
        </w:rPr>
      </w:pPr>
    </w:p>
    <w:p w:rsidR="00D0612F" w:rsidRDefault="0051774A">
      <w:pPr>
        <w:pStyle w:val="Heading2"/>
      </w:pPr>
      <w:r>
        <w:lastRenderedPageBreak/>
        <w:t>h. Image</w:t>
      </w:r>
    </w:p>
    <w:p w:rsidR="00D0612F" w:rsidRDefault="0051774A">
      <w:pPr>
        <w:ind w:firstLine="0"/>
        <w:rPr>
          <w:b/>
        </w:rPr>
      </w:pPr>
      <w:r>
        <w:rPr>
          <w:noProof/>
        </w:rPr>
        <w:drawing>
          <wp:inline distT="0" distB="0" distL="0" distR="0">
            <wp:extent cx="5400040" cy="3717925"/>
            <wp:effectExtent l="0" t="0" r="0" b="0"/>
            <wp:docPr id="1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400040" cy="3717925"/>
                    </a:xfrm>
                    <a:prstGeom prst="rect">
                      <a:avLst/>
                    </a:prstGeom>
                    <a:ln/>
                  </pic:spPr>
                </pic:pic>
              </a:graphicData>
            </a:graphic>
          </wp:inline>
        </w:drawing>
      </w:r>
    </w:p>
    <w:p w:rsidR="00D0612F" w:rsidRDefault="0051774A">
      <w:pPr>
        <w:ind w:firstLine="0"/>
      </w:pPr>
      <w:r>
        <w:t>Output :</w:t>
      </w:r>
    </w:p>
    <w:p w:rsidR="00D0612F" w:rsidRDefault="0051774A">
      <w:pPr>
        <w:ind w:firstLine="0"/>
        <w:jc w:val="center"/>
      </w:pPr>
      <w:r>
        <w:rPr>
          <w:noProof/>
        </w:rPr>
        <w:lastRenderedPageBreak/>
        <w:drawing>
          <wp:inline distT="0" distB="0" distL="0" distR="0">
            <wp:extent cx="3556646" cy="3698426"/>
            <wp:effectExtent l="0" t="0" r="0" b="0"/>
            <wp:docPr id="1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3556646" cy="3698426"/>
                    </a:xfrm>
                    <a:prstGeom prst="rect">
                      <a:avLst/>
                    </a:prstGeom>
                    <a:ln/>
                  </pic:spPr>
                </pic:pic>
              </a:graphicData>
            </a:graphic>
          </wp:inline>
        </w:drawing>
      </w:r>
    </w:p>
    <w:p w:rsidR="00D0612F" w:rsidRDefault="0051774A">
      <w:pPr>
        <w:ind w:firstLine="0"/>
      </w:pPr>
      <w:r>
        <w:t>Instruksi :</w:t>
      </w:r>
    </w:p>
    <w:p w:rsidR="00D0612F" w:rsidRDefault="0051774A">
      <w:pPr>
        <w:numPr>
          <w:ilvl w:val="0"/>
          <w:numId w:val="3"/>
        </w:numPr>
        <w:pBdr>
          <w:top w:val="nil"/>
          <w:left w:val="nil"/>
          <w:bottom w:val="nil"/>
          <w:right w:val="nil"/>
          <w:between w:val="nil"/>
        </w:pBdr>
        <w:rPr>
          <w:color w:val="000000"/>
        </w:rPr>
      </w:pPr>
      <w:r>
        <w:rPr>
          <w:color w:val="000000"/>
        </w:rPr>
        <w:t>Jelaskan setiap baris maksud dari program tersebut!</w:t>
      </w:r>
    </w:p>
    <w:p w:rsidR="00D0612F" w:rsidRDefault="0051774A">
      <w:pPr>
        <w:numPr>
          <w:ilvl w:val="0"/>
          <w:numId w:val="3"/>
        </w:numPr>
        <w:pBdr>
          <w:top w:val="nil"/>
          <w:left w:val="nil"/>
          <w:bottom w:val="nil"/>
          <w:right w:val="nil"/>
          <w:between w:val="nil"/>
        </w:pBdr>
        <w:spacing w:before="0"/>
        <w:rPr>
          <w:color w:val="000000"/>
        </w:rPr>
      </w:pPr>
      <w:r>
        <w:rPr>
          <w:color w:val="000000"/>
        </w:rPr>
        <w:t>Tuliskan dan screenshoot code anda seperti di atas dengan nama anda!</w:t>
      </w:r>
    </w:p>
    <w:p w:rsidR="00D0612F" w:rsidRDefault="0051774A">
      <w:pPr>
        <w:numPr>
          <w:ilvl w:val="0"/>
          <w:numId w:val="3"/>
        </w:numPr>
        <w:pBdr>
          <w:top w:val="nil"/>
          <w:left w:val="nil"/>
          <w:bottom w:val="nil"/>
          <w:right w:val="nil"/>
          <w:between w:val="nil"/>
        </w:pBdr>
        <w:spacing w:before="0"/>
        <w:rPr>
          <w:color w:val="000000"/>
        </w:rPr>
      </w:pPr>
      <w:r>
        <w:rPr>
          <w:color w:val="000000"/>
        </w:rPr>
        <w:t>Screenshoot hasil output!</w:t>
      </w:r>
    </w:p>
    <w:p w:rsidR="00D0612F" w:rsidRDefault="0051774A">
      <w:pPr>
        <w:numPr>
          <w:ilvl w:val="0"/>
          <w:numId w:val="3"/>
        </w:numPr>
        <w:pBdr>
          <w:top w:val="nil"/>
          <w:left w:val="nil"/>
          <w:bottom w:val="nil"/>
          <w:right w:val="nil"/>
          <w:between w:val="nil"/>
        </w:pBdr>
        <w:spacing w:before="0"/>
        <w:rPr>
          <w:color w:val="000000"/>
        </w:rPr>
      </w:pPr>
      <w:r>
        <w:rPr>
          <w:b/>
          <w:color w:val="000000"/>
        </w:rPr>
        <w:t>Rubahlah</w:t>
      </w:r>
      <w:r>
        <w:rPr>
          <w:color w:val="000000"/>
        </w:rPr>
        <w:t xml:space="preserve"> gambar unmer dengan gambar pemandangan yang anda suka dan </w:t>
      </w:r>
      <w:r>
        <w:rPr>
          <w:b/>
          <w:color w:val="000000"/>
        </w:rPr>
        <w:t>Rubah</w:t>
      </w:r>
      <w:r>
        <w:rPr>
          <w:color w:val="000000"/>
        </w:rPr>
        <w:t xml:space="preserve"> logo FTI dengan foto anda!</w:t>
      </w:r>
    </w:p>
    <w:tbl>
      <w:tblPr>
        <w:tblStyle w:val="afffd"/>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D0612F">
        <w:trPr>
          <w:trHeight w:val="1814"/>
        </w:trPr>
        <w:tc>
          <w:tcPr>
            <w:tcW w:w="8494" w:type="dxa"/>
          </w:tcPr>
          <w:p w:rsidR="00D0612F" w:rsidRDefault="0051774A">
            <w:pPr>
              <w:ind w:firstLine="0"/>
            </w:pPr>
            <w:r>
              <w:t>Jawaban Anda :</w:t>
            </w:r>
          </w:p>
          <w:p w:rsidR="00D0612F" w:rsidRDefault="0051774A">
            <w:pPr>
              <w:numPr>
                <w:ilvl w:val="0"/>
                <w:numId w:val="28"/>
              </w:numPr>
              <w:spacing w:before="0" w:after="240"/>
              <w:jc w:val="left"/>
              <w:rPr>
                <w:rFonts w:ascii="Arial" w:eastAsia="Arial" w:hAnsi="Arial" w:cs="Arial"/>
                <w:sz w:val="22"/>
                <w:szCs w:val="22"/>
              </w:rPr>
            </w:pPr>
            <w:r>
              <w:rPr>
                <w:rFonts w:ascii="Roboto Mono" w:eastAsia="Roboto Mono" w:hAnsi="Roboto Mono" w:cs="Roboto Mono"/>
                <w:b/>
                <w:color w:val="188038"/>
              </w:rPr>
              <w:t>&lt;!DOCTYPE html&gt;</w:t>
            </w:r>
            <w:r>
              <w:rPr>
                <w:rFonts w:ascii="Roboto Mono" w:eastAsia="Roboto Mono" w:hAnsi="Roboto Mono" w:cs="Roboto Mono"/>
                <w:b/>
                <w:color w:val="188038"/>
              </w:rPr>
              <w:br/>
            </w:r>
            <w:r>
              <w:t xml:space="preserve">→ Deklarasi bahwa dokumen menggunakan standar </w:t>
            </w:r>
            <w:r>
              <w:rPr>
                <w:b/>
              </w:rPr>
              <w:t>HTML5</w:t>
            </w:r>
            <w:r>
              <w:t>.</w:t>
            </w:r>
          </w:p>
          <w:p w:rsidR="00D0612F" w:rsidRDefault="0051774A">
            <w:pPr>
              <w:spacing w:before="0" w:after="240"/>
              <w:ind w:left="720" w:firstLine="0"/>
              <w:jc w:val="left"/>
            </w:pPr>
            <w:r>
              <w:rPr>
                <w:rFonts w:ascii="Roboto Mono" w:eastAsia="Roboto Mono" w:hAnsi="Roboto Mono" w:cs="Roboto Mono"/>
                <w:b/>
                <w:color w:val="188038"/>
              </w:rPr>
              <w:t>&lt;html lang="en"&gt;</w:t>
            </w:r>
            <w:r>
              <w:rPr>
                <w:rFonts w:ascii="Roboto Mono" w:eastAsia="Roboto Mono" w:hAnsi="Roboto Mono" w:cs="Roboto Mono"/>
                <w:b/>
                <w:color w:val="188038"/>
              </w:rPr>
              <w:br/>
            </w:r>
            <w:r>
              <w:t xml:space="preserve">→ Tag utama HTML dengan bahasa konten </w:t>
            </w:r>
            <w:r>
              <w:rPr>
                <w:b/>
              </w:rPr>
              <w:t>Bahasa Inggris</w:t>
            </w:r>
            <w:r>
              <w:t xml:space="preserve"> (</w:t>
            </w:r>
            <w:r>
              <w:rPr>
                <w:rFonts w:ascii="Roboto Mono" w:eastAsia="Roboto Mono" w:hAnsi="Roboto Mono" w:cs="Roboto Mono"/>
                <w:color w:val="188038"/>
              </w:rPr>
              <w:t>lang="en"</w:t>
            </w:r>
            <w:r>
              <w:t>).</w:t>
            </w:r>
          </w:p>
          <w:p w:rsidR="00D0612F" w:rsidRDefault="0051774A">
            <w:pPr>
              <w:spacing w:before="0" w:after="240"/>
              <w:ind w:left="720" w:firstLine="0"/>
              <w:jc w:val="left"/>
            </w:pPr>
            <w:r>
              <w:rPr>
                <w:rFonts w:ascii="Roboto Mono" w:eastAsia="Roboto Mono" w:hAnsi="Roboto Mono" w:cs="Roboto Mono"/>
                <w:b/>
                <w:color w:val="188038"/>
              </w:rPr>
              <w:t>&lt;head&gt;</w:t>
            </w:r>
            <w:r>
              <w:rPr>
                <w:rFonts w:ascii="Roboto Mono" w:eastAsia="Roboto Mono" w:hAnsi="Roboto Mono" w:cs="Roboto Mono"/>
                <w:b/>
                <w:color w:val="188038"/>
              </w:rPr>
              <w:br/>
            </w:r>
            <w:r>
              <w:t>→ Bagian untuk metadata dan pengaturan halaman (tidak ditampilkan di browser).</w:t>
            </w:r>
          </w:p>
          <w:p w:rsidR="00D0612F" w:rsidRDefault="0051774A">
            <w:pPr>
              <w:spacing w:before="0" w:after="240"/>
              <w:ind w:left="720" w:firstLine="0"/>
              <w:jc w:val="left"/>
            </w:pPr>
            <w:r>
              <w:rPr>
                <w:rFonts w:ascii="Roboto Mono" w:eastAsia="Roboto Mono" w:hAnsi="Roboto Mono" w:cs="Roboto Mono"/>
                <w:b/>
                <w:color w:val="188038"/>
              </w:rPr>
              <w:t>&lt;meta charset="UTF-8"&gt;</w:t>
            </w:r>
            <w:r>
              <w:rPr>
                <w:rFonts w:ascii="Roboto Mono" w:eastAsia="Roboto Mono" w:hAnsi="Roboto Mono" w:cs="Roboto Mono"/>
                <w:b/>
                <w:color w:val="188038"/>
              </w:rPr>
              <w:br/>
            </w:r>
            <w:r>
              <w:t xml:space="preserve">→ Menetapkan pengkodean karakter ke </w:t>
            </w:r>
            <w:r>
              <w:rPr>
                <w:b/>
              </w:rPr>
              <w:t>UTF-8</w:t>
            </w:r>
            <w:r>
              <w:t xml:space="preserve"> untuk menampilkan simbol </w:t>
            </w:r>
            <w:r>
              <w:lastRenderedPageBreak/>
              <w:t>dan huruf dengan benar.</w:t>
            </w:r>
          </w:p>
          <w:p w:rsidR="00D0612F" w:rsidRDefault="0051774A">
            <w:pPr>
              <w:spacing w:before="0" w:after="240"/>
              <w:ind w:left="720" w:firstLine="0"/>
              <w:jc w:val="left"/>
            </w:pPr>
            <w:r>
              <w:rPr>
                <w:rFonts w:ascii="Roboto Mono" w:eastAsia="Roboto Mono" w:hAnsi="Roboto Mono" w:cs="Roboto Mono"/>
                <w:b/>
                <w:color w:val="188038"/>
              </w:rPr>
              <w:t>&lt;meta name="viewport" content="width=device-width, initial-scale=1.0"&gt;</w:t>
            </w:r>
            <w:r>
              <w:rPr>
                <w:rFonts w:ascii="Roboto Mono" w:eastAsia="Roboto Mono" w:hAnsi="Roboto Mono" w:cs="Roboto Mono"/>
                <w:b/>
                <w:color w:val="188038"/>
              </w:rPr>
              <w:br/>
            </w:r>
            <w:r>
              <w:t>→ Mengoptimalkan tampilan di perangkat mobile:</w:t>
            </w:r>
          </w:p>
          <w:p w:rsidR="00D0612F" w:rsidRDefault="0051774A">
            <w:pPr>
              <w:numPr>
                <w:ilvl w:val="1"/>
                <w:numId w:val="28"/>
              </w:numPr>
              <w:spacing w:before="0"/>
              <w:jc w:val="left"/>
              <w:rPr>
                <w:rFonts w:ascii="Arial" w:eastAsia="Arial" w:hAnsi="Arial" w:cs="Arial"/>
                <w:sz w:val="22"/>
                <w:szCs w:val="22"/>
              </w:rPr>
            </w:pPr>
            <w:r>
              <w:rPr>
                <w:rFonts w:ascii="Roboto Mono" w:eastAsia="Roboto Mono" w:hAnsi="Roboto Mono" w:cs="Roboto Mono"/>
                <w:color w:val="188038"/>
              </w:rPr>
              <w:t>width=device-width</w:t>
            </w:r>
            <w:r>
              <w:t>: Sesuaikan lebar halaman dengan layar perangkat.</w:t>
            </w:r>
          </w:p>
          <w:p w:rsidR="00D0612F" w:rsidRDefault="0051774A">
            <w:pPr>
              <w:numPr>
                <w:ilvl w:val="1"/>
                <w:numId w:val="28"/>
              </w:numPr>
              <w:spacing w:before="0" w:after="240"/>
              <w:jc w:val="left"/>
              <w:rPr>
                <w:rFonts w:ascii="Arial" w:eastAsia="Arial" w:hAnsi="Arial" w:cs="Arial"/>
                <w:sz w:val="22"/>
                <w:szCs w:val="22"/>
              </w:rPr>
            </w:pPr>
            <w:r>
              <w:rPr>
                <w:rFonts w:ascii="Roboto Mono" w:eastAsia="Roboto Mono" w:hAnsi="Roboto Mono" w:cs="Roboto Mono"/>
                <w:color w:val="188038"/>
              </w:rPr>
              <w:t>initial-scale=1.0</w:t>
            </w:r>
            <w:r>
              <w:t>: Zoom awal 100%.</w:t>
            </w:r>
          </w:p>
          <w:p w:rsidR="00D0612F" w:rsidRDefault="0051774A">
            <w:pPr>
              <w:spacing w:before="0" w:after="240"/>
              <w:ind w:left="720" w:firstLine="0"/>
              <w:jc w:val="left"/>
            </w:pPr>
            <w:r>
              <w:rPr>
                <w:rFonts w:ascii="Roboto Mono" w:eastAsia="Roboto Mono" w:hAnsi="Roboto Mono" w:cs="Roboto Mono"/>
                <w:b/>
                <w:color w:val="188038"/>
              </w:rPr>
              <w:t>&lt;title&gt;HTML image Moh Andris Saputra&lt;/title&gt;</w:t>
            </w:r>
            <w:r>
              <w:rPr>
                <w:rFonts w:ascii="Roboto Mono" w:eastAsia="Roboto Mono" w:hAnsi="Roboto Mono" w:cs="Roboto Mono"/>
                <w:b/>
                <w:color w:val="188038"/>
              </w:rPr>
              <w:br/>
            </w:r>
            <w:r>
              <w:t>→ Judul halaman yang muncul di tab browser.</w:t>
            </w:r>
          </w:p>
          <w:p w:rsidR="00D0612F" w:rsidRDefault="0051774A">
            <w:pPr>
              <w:spacing w:before="0" w:after="240"/>
              <w:ind w:left="720" w:firstLine="0"/>
              <w:jc w:val="left"/>
            </w:pPr>
            <w:r>
              <w:rPr>
                <w:rFonts w:ascii="Roboto Mono" w:eastAsia="Roboto Mono" w:hAnsi="Roboto Mono" w:cs="Roboto Mono"/>
                <w:b/>
                <w:color w:val="188038"/>
              </w:rPr>
              <w:t>&lt;/head&gt;</w:t>
            </w:r>
            <w:r>
              <w:rPr>
                <w:rFonts w:ascii="Roboto Mono" w:eastAsia="Roboto Mono" w:hAnsi="Roboto Mono" w:cs="Roboto Mono"/>
                <w:b/>
                <w:color w:val="188038"/>
              </w:rPr>
              <w:br/>
            </w:r>
            <w:r>
              <w:t xml:space="preserve">→ Penutup bagian </w:t>
            </w:r>
            <w:r>
              <w:rPr>
                <w:rFonts w:ascii="Roboto Mono" w:eastAsia="Roboto Mono" w:hAnsi="Roboto Mono" w:cs="Roboto Mono"/>
                <w:color w:val="188038"/>
              </w:rPr>
              <w:t>&lt;head&gt;</w:t>
            </w:r>
            <w:r>
              <w:t>.</w:t>
            </w:r>
          </w:p>
          <w:p w:rsidR="00D0612F" w:rsidRDefault="0051774A">
            <w:pPr>
              <w:spacing w:before="0" w:after="240"/>
              <w:ind w:left="720" w:firstLine="0"/>
              <w:jc w:val="left"/>
            </w:pPr>
            <w:r>
              <w:rPr>
                <w:rFonts w:ascii="Roboto Mono" w:eastAsia="Roboto Mono" w:hAnsi="Roboto Mono" w:cs="Roboto Mono"/>
                <w:b/>
                <w:color w:val="188038"/>
              </w:rPr>
              <w:t>&lt;body&gt;</w:t>
            </w:r>
            <w:r>
              <w:rPr>
                <w:rFonts w:ascii="Roboto Mono" w:eastAsia="Roboto Mono" w:hAnsi="Roboto Mono" w:cs="Roboto Mono"/>
                <w:b/>
                <w:color w:val="188038"/>
              </w:rPr>
              <w:br/>
            </w:r>
            <w:r>
              <w:t>→ Bagian untuk konten yang terlihat di halaman web.</w:t>
            </w:r>
          </w:p>
          <w:p w:rsidR="00D0612F" w:rsidRDefault="0051774A">
            <w:pPr>
              <w:spacing w:before="0" w:after="240"/>
              <w:ind w:left="720" w:firstLine="0"/>
              <w:jc w:val="left"/>
            </w:pPr>
            <w:r>
              <w:rPr>
                <w:rFonts w:ascii="Roboto Mono" w:eastAsia="Roboto Mono" w:hAnsi="Roboto Mono" w:cs="Roboto Mono"/>
                <w:b/>
                <w:color w:val="188038"/>
              </w:rPr>
              <w:t>&lt;!-- Internal Image --&gt;</w:t>
            </w:r>
            <w:r>
              <w:rPr>
                <w:rFonts w:ascii="Roboto Mono" w:eastAsia="Roboto Mono" w:hAnsi="Roboto Mono" w:cs="Roboto Mono"/>
                <w:b/>
                <w:color w:val="188038"/>
              </w:rPr>
              <w:br/>
            </w:r>
            <w:r>
              <w:t>→ Komentar HTML untuk menandai gambar yang disimpan di direktori yang sama.</w:t>
            </w:r>
          </w:p>
          <w:p w:rsidR="00D0612F" w:rsidRDefault="0051774A">
            <w:pPr>
              <w:spacing w:before="0" w:after="240"/>
              <w:ind w:left="720" w:firstLine="0"/>
              <w:jc w:val="left"/>
            </w:pPr>
            <w:r>
              <w:rPr>
                <w:rFonts w:ascii="Roboto Mono" w:eastAsia="Roboto Mono" w:hAnsi="Roboto Mono" w:cs="Roboto Mono"/>
                <w:b/>
                <w:color w:val="188038"/>
              </w:rPr>
              <w:t>&lt;img src="gambar.jpg" title="Kampus Unmer Tercinta" alt="gambar error" width="500"&gt;</w:t>
            </w:r>
            <w:r>
              <w:rPr>
                <w:rFonts w:ascii="Roboto Mono" w:eastAsia="Roboto Mono" w:hAnsi="Roboto Mono" w:cs="Roboto Mono"/>
                <w:b/>
                <w:color w:val="188038"/>
              </w:rPr>
              <w:br/>
            </w:r>
            <w:r>
              <w:t>→ Menampilkan gambar dengan:</w:t>
            </w:r>
          </w:p>
          <w:p w:rsidR="00D0612F" w:rsidRDefault="0051774A">
            <w:pPr>
              <w:numPr>
                <w:ilvl w:val="1"/>
                <w:numId w:val="28"/>
              </w:numPr>
              <w:spacing w:before="0"/>
              <w:jc w:val="left"/>
              <w:rPr>
                <w:rFonts w:ascii="Arial" w:eastAsia="Arial" w:hAnsi="Arial" w:cs="Arial"/>
                <w:sz w:val="22"/>
                <w:szCs w:val="22"/>
              </w:rPr>
            </w:pPr>
            <w:r>
              <w:rPr>
                <w:rFonts w:ascii="Roboto Mono" w:eastAsia="Roboto Mono" w:hAnsi="Roboto Mono" w:cs="Roboto Mono"/>
                <w:color w:val="188038"/>
              </w:rPr>
              <w:t>src="gambar.jpg"</w:t>
            </w:r>
            <w:r>
              <w:t>: File gambar di direktori saat ini.</w:t>
            </w:r>
          </w:p>
          <w:p w:rsidR="00D0612F" w:rsidRDefault="0051774A">
            <w:pPr>
              <w:numPr>
                <w:ilvl w:val="1"/>
                <w:numId w:val="28"/>
              </w:numPr>
              <w:spacing w:before="0"/>
              <w:jc w:val="left"/>
              <w:rPr>
                <w:rFonts w:ascii="Arial" w:eastAsia="Arial" w:hAnsi="Arial" w:cs="Arial"/>
                <w:sz w:val="22"/>
                <w:szCs w:val="22"/>
              </w:rPr>
            </w:pPr>
            <w:r>
              <w:rPr>
                <w:rFonts w:ascii="Roboto Mono" w:eastAsia="Roboto Mono" w:hAnsi="Roboto Mono" w:cs="Roboto Mono"/>
                <w:color w:val="188038"/>
              </w:rPr>
              <w:t>title</w:t>
            </w:r>
            <w:r>
              <w:t>: Tooltip yang muncul saat kursor diarahkan ke gambar.</w:t>
            </w:r>
          </w:p>
          <w:p w:rsidR="00D0612F" w:rsidRDefault="0051774A">
            <w:pPr>
              <w:numPr>
                <w:ilvl w:val="1"/>
                <w:numId w:val="28"/>
              </w:numPr>
              <w:spacing w:before="0"/>
              <w:jc w:val="left"/>
              <w:rPr>
                <w:rFonts w:ascii="Arial" w:eastAsia="Arial" w:hAnsi="Arial" w:cs="Arial"/>
                <w:sz w:val="22"/>
                <w:szCs w:val="22"/>
              </w:rPr>
            </w:pPr>
            <w:r>
              <w:rPr>
                <w:rFonts w:ascii="Roboto Mono" w:eastAsia="Roboto Mono" w:hAnsi="Roboto Mono" w:cs="Roboto Mono"/>
                <w:color w:val="188038"/>
              </w:rPr>
              <w:t>alt</w:t>
            </w:r>
            <w:r>
              <w:t>: Teks alternatif jika gambar gagal dimuat.</w:t>
            </w:r>
          </w:p>
          <w:p w:rsidR="00D0612F" w:rsidRDefault="0051774A">
            <w:pPr>
              <w:numPr>
                <w:ilvl w:val="1"/>
                <w:numId w:val="28"/>
              </w:numPr>
              <w:spacing w:before="0" w:after="240"/>
              <w:jc w:val="left"/>
              <w:rPr>
                <w:rFonts w:ascii="Arial" w:eastAsia="Arial" w:hAnsi="Arial" w:cs="Arial"/>
                <w:sz w:val="22"/>
                <w:szCs w:val="22"/>
              </w:rPr>
            </w:pPr>
            <w:r>
              <w:rPr>
                <w:rFonts w:ascii="Roboto Mono" w:eastAsia="Roboto Mono" w:hAnsi="Roboto Mono" w:cs="Roboto Mono"/>
                <w:color w:val="188038"/>
              </w:rPr>
              <w:t>width="500"</w:t>
            </w:r>
            <w:r>
              <w:t>: Lebar gambar 500 piksel.</w:t>
            </w:r>
          </w:p>
          <w:p w:rsidR="00D0612F" w:rsidRDefault="0051774A">
            <w:pPr>
              <w:spacing w:before="0" w:after="240"/>
              <w:ind w:left="720" w:firstLine="0"/>
              <w:jc w:val="left"/>
            </w:pPr>
            <w:r>
              <w:rPr>
                <w:rFonts w:ascii="Roboto Mono" w:eastAsia="Roboto Mono" w:hAnsi="Roboto Mono" w:cs="Roboto Mono"/>
                <w:b/>
                <w:color w:val="188038"/>
              </w:rPr>
              <w:t>&lt;br&gt;&lt;br&gt;</w:t>
            </w:r>
            <w:r>
              <w:rPr>
                <w:rFonts w:ascii="Roboto Mono" w:eastAsia="Roboto Mono" w:hAnsi="Roboto Mono" w:cs="Roboto Mono"/>
                <w:b/>
                <w:color w:val="188038"/>
              </w:rPr>
              <w:br/>
            </w:r>
            <w:r>
              <w:t xml:space="preserve">→ Dua tag </w:t>
            </w:r>
            <w:r>
              <w:rPr>
                <w:rFonts w:ascii="Roboto Mono" w:eastAsia="Roboto Mono" w:hAnsi="Roboto Mono" w:cs="Roboto Mono"/>
                <w:color w:val="188038"/>
              </w:rPr>
              <w:t>&lt;br&gt;</w:t>
            </w:r>
            <w:r>
              <w:t xml:space="preserve"> untuk membuat jarak vertikal antar elemen.</w:t>
            </w:r>
          </w:p>
          <w:p w:rsidR="00D0612F" w:rsidRDefault="0051774A">
            <w:pPr>
              <w:spacing w:before="0" w:after="240"/>
              <w:ind w:left="720" w:firstLine="0"/>
              <w:jc w:val="left"/>
            </w:pPr>
            <w:r>
              <w:rPr>
                <w:rFonts w:ascii="Roboto Mono" w:eastAsia="Roboto Mono" w:hAnsi="Roboto Mono" w:cs="Roboto Mono"/>
                <w:b/>
                <w:color w:val="188038"/>
              </w:rPr>
              <w:t>&lt;!-- External Image --&gt;</w:t>
            </w:r>
            <w:r>
              <w:rPr>
                <w:rFonts w:ascii="Roboto Mono" w:eastAsia="Roboto Mono" w:hAnsi="Roboto Mono" w:cs="Roboto Mono"/>
                <w:b/>
                <w:color w:val="188038"/>
              </w:rPr>
              <w:br/>
            </w:r>
            <w:r>
              <w:t>→ Komentar HTML untuk menandai gambar dari subdirektori.</w:t>
            </w:r>
          </w:p>
          <w:p w:rsidR="00D0612F" w:rsidRDefault="0051774A">
            <w:pPr>
              <w:spacing w:before="0" w:after="240"/>
              <w:ind w:left="720" w:firstLine="0"/>
              <w:jc w:val="left"/>
            </w:pPr>
            <w:r>
              <w:rPr>
                <w:rFonts w:ascii="Roboto Mono" w:eastAsia="Roboto Mono" w:hAnsi="Roboto Mono" w:cs="Roboto Mono"/>
                <w:b/>
                <w:color w:val="188038"/>
              </w:rPr>
              <w:t>&lt;img src="image/gambar2.jpg" ... width="165"&gt;</w:t>
            </w:r>
            <w:r>
              <w:t xml:space="preserve"> (diulang 3x)</w:t>
            </w:r>
            <w:r>
              <w:br/>
              <w:t xml:space="preserve">→ Menampilkan gambar dari subdirektori </w:t>
            </w:r>
            <w:r>
              <w:rPr>
                <w:rFonts w:ascii="Roboto Mono" w:eastAsia="Roboto Mono" w:hAnsi="Roboto Mono" w:cs="Roboto Mono"/>
                <w:color w:val="188038"/>
              </w:rPr>
              <w:t>image</w:t>
            </w:r>
            <w:r>
              <w:t>:</w:t>
            </w:r>
          </w:p>
          <w:p w:rsidR="00D0612F" w:rsidRDefault="0051774A">
            <w:pPr>
              <w:numPr>
                <w:ilvl w:val="1"/>
                <w:numId w:val="28"/>
              </w:numPr>
              <w:spacing w:before="0"/>
              <w:jc w:val="left"/>
              <w:rPr>
                <w:rFonts w:ascii="Arial" w:eastAsia="Arial" w:hAnsi="Arial" w:cs="Arial"/>
                <w:sz w:val="22"/>
                <w:szCs w:val="22"/>
              </w:rPr>
            </w:pPr>
            <w:r>
              <w:rPr>
                <w:rFonts w:ascii="Roboto Mono" w:eastAsia="Roboto Mono" w:hAnsi="Roboto Mono" w:cs="Roboto Mono"/>
                <w:color w:val="188038"/>
              </w:rPr>
              <w:t>src="image/gambar2.jpg"</w:t>
            </w:r>
            <w:r>
              <w:t>: Path relatif ke file gambar.</w:t>
            </w:r>
          </w:p>
          <w:p w:rsidR="00D0612F" w:rsidRDefault="0051774A">
            <w:pPr>
              <w:numPr>
                <w:ilvl w:val="1"/>
                <w:numId w:val="28"/>
              </w:numPr>
              <w:spacing w:before="0"/>
              <w:jc w:val="left"/>
              <w:rPr>
                <w:rFonts w:ascii="Arial" w:eastAsia="Arial" w:hAnsi="Arial" w:cs="Arial"/>
                <w:sz w:val="22"/>
                <w:szCs w:val="22"/>
              </w:rPr>
            </w:pPr>
            <w:r>
              <w:rPr>
                <w:rFonts w:ascii="Roboto Mono" w:eastAsia="Roboto Mono" w:hAnsi="Roboto Mono" w:cs="Roboto Mono"/>
                <w:color w:val="188038"/>
              </w:rPr>
              <w:t>title="Logo Unmer Tercinta"</w:t>
            </w:r>
            <w:r>
              <w:t>: Tooltip untuk deskripsi gambar.</w:t>
            </w:r>
          </w:p>
          <w:p w:rsidR="00D0612F" w:rsidRDefault="0051774A">
            <w:pPr>
              <w:numPr>
                <w:ilvl w:val="1"/>
                <w:numId w:val="28"/>
              </w:numPr>
              <w:spacing w:before="0"/>
              <w:jc w:val="left"/>
              <w:rPr>
                <w:rFonts w:ascii="Arial" w:eastAsia="Arial" w:hAnsi="Arial" w:cs="Arial"/>
                <w:sz w:val="22"/>
                <w:szCs w:val="22"/>
              </w:rPr>
            </w:pPr>
            <w:r>
              <w:rPr>
                <w:rFonts w:ascii="Roboto Mono" w:eastAsia="Roboto Mono" w:hAnsi="Roboto Mono" w:cs="Roboto Mono"/>
                <w:color w:val="188038"/>
              </w:rPr>
              <w:t>alt="gambar error"</w:t>
            </w:r>
            <w:r>
              <w:t>: Teks alternatif jika gambar tidak ditemukan.</w:t>
            </w:r>
          </w:p>
          <w:p w:rsidR="00D0612F" w:rsidRDefault="0051774A">
            <w:pPr>
              <w:numPr>
                <w:ilvl w:val="1"/>
                <w:numId w:val="28"/>
              </w:numPr>
              <w:spacing w:before="0" w:after="240"/>
              <w:jc w:val="left"/>
              <w:rPr>
                <w:rFonts w:ascii="Arial" w:eastAsia="Arial" w:hAnsi="Arial" w:cs="Arial"/>
                <w:sz w:val="22"/>
                <w:szCs w:val="22"/>
              </w:rPr>
            </w:pPr>
            <w:r>
              <w:rPr>
                <w:rFonts w:ascii="Roboto Mono" w:eastAsia="Roboto Mono" w:hAnsi="Roboto Mono" w:cs="Roboto Mono"/>
                <w:color w:val="188038"/>
              </w:rPr>
              <w:t>width="165"</w:t>
            </w:r>
            <w:r>
              <w:t>: Lebar gambar 165 piksel.</w:t>
            </w:r>
          </w:p>
          <w:p w:rsidR="00D0612F" w:rsidRDefault="0051774A">
            <w:pPr>
              <w:spacing w:before="0" w:after="240"/>
              <w:ind w:left="720" w:firstLine="0"/>
              <w:jc w:val="left"/>
            </w:pPr>
            <w:r>
              <w:rPr>
                <w:rFonts w:ascii="Roboto Mono" w:eastAsia="Roboto Mono" w:hAnsi="Roboto Mono" w:cs="Roboto Mono"/>
                <w:b/>
                <w:color w:val="188038"/>
              </w:rPr>
              <w:lastRenderedPageBreak/>
              <w:t>&lt;/body&gt;</w:t>
            </w:r>
            <w:r>
              <w:rPr>
                <w:rFonts w:ascii="Roboto Mono" w:eastAsia="Roboto Mono" w:hAnsi="Roboto Mono" w:cs="Roboto Mono"/>
                <w:b/>
                <w:color w:val="188038"/>
              </w:rPr>
              <w:br/>
            </w:r>
            <w:r>
              <w:t xml:space="preserve">→ Penutup bagian </w:t>
            </w:r>
            <w:r>
              <w:rPr>
                <w:rFonts w:ascii="Roboto Mono" w:eastAsia="Roboto Mono" w:hAnsi="Roboto Mono" w:cs="Roboto Mono"/>
                <w:color w:val="188038"/>
              </w:rPr>
              <w:t>&lt;body&gt;</w:t>
            </w:r>
            <w:r>
              <w:t>.</w:t>
            </w:r>
          </w:p>
          <w:p w:rsidR="00D0612F" w:rsidRDefault="0051774A">
            <w:pPr>
              <w:spacing w:before="0" w:after="240"/>
              <w:ind w:left="720" w:firstLine="0"/>
              <w:jc w:val="left"/>
            </w:pPr>
            <w:r>
              <w:rPr>
                <w:rFonts w:ascii="Roboto Mono" w:eastAsia="Roboto Mono" w:hAnsi="Roboto Mono" w:cs="Roboto Mono"/>
                <w:b/>
                <w:color w:val="188038"/>
              </w:rPr>
              <w:t>&lt;/html&gt;</w:t>
            </w:r>
            <w:r>
              <w:rPr>
                <w:rFonts w:ascii="Roboto Mono" w:eastAsia="Roboto Mono" w:hAnsi="Roboto Mono" w:cs="Roboto Mono"/>
                <w:b/>
                <w:color w:val="188038"/>
              </w:rPr>
              <w:br/>
            </w:r>
            <w:r>
              <w:t>→ Penutup dokumen HTML.</w:t>
            </w:r>
          </w:p>
          <w:p w:rsidR="00D0612F" w:rsidRDefault="0051774A">
            <w:pPr>
              <w:numPr>
                <w:ilvl w:val="0"/>
                <w:numId w:val="28"/>
              </w:numPr>
            </w:pPr>
            <w:r>
              <w:t>code</w:t>
            </w:r>
            <w:r>
              <w:br/>
            </w:r>
            <w:r>
              <w:rPr>
                <w:noProof/>
              </w:rPr>
              <w:drawing>
                <wp:inline distT="114300" distB="114300" distL="114300" distR="114300">
                  <wp:extent cx="3620453" cy="2407004"/>
                  <wp:effectExtent l="0" t="0" r="0" b="0"/>
                  <wp:docPr id="12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3620453" cy="2407004"/>
                          </a:xfrm>
                          <a:prstGeom prst="rect">
                            <a:avLst/>
                          </a:prstGeom>
                          <a:ln/>
                        </pic:spPr>
                      </pic:pic>
                    </a:graphicData>
                  </a:graphic>
                </wp:inline>
              </w:drawing>
            </w:r>
          </w:p>
          <w:p w:rsidR="00D0612F" w:rsidRDefault="0051774A">
            <w:pPr>
              <w:numPr>
                <w:ilvl w:val="0"/>
                <w:numId w:val="28"/>
              </w:numPr>
              <w:spacing w:before="0"/>
            </w:pPr>
            <w:r>
              <w:t>output</w:t>
            </w:r>
            <w:r>
              <w:br/>
            </w:r>
            <w:r>
              <w:rPr>
                <w:noProof/>
              </w:rPr>
              <w:drawing>
                <wp:inline distT="114300" distB="114300" distL="114300" distR="114300">
                  <wp:extent cx="2315528" cy="2628907"/>
                  <wp:effectExtent l="0" t="0" r="0" b="0"/>
                  <wp:docPr id="1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a:stretch>
                            <a:fillRect/>
                          </a:stretch>
                        </pic:blipFill>
                        <pic:spPr>
                          <a:xfrm>
                            <a:off x="0" y="0"/>
                            <a:ext cx="2315528" cy="2628907"/>
                          </a:xfrm>
                          <a:prstGeom prst="rect">
                            <a:avLst/>
                          </a:prstGeom>
                          <a:ln/>
                        </pic:spPr>
                      </pic:pic>
                    </a:graphicData>
                  </a:graphic>
                </wp:inline>
              </w:drawing>
            </w:r>
          </w:p>
        </w:tc>
      </w:tr>
    </w:tbl>
    <w:p w:rsidR="00D0612F" w:rsidRDefault="00D0612F">
      <w:pPr>
        <w:ind w:firstLine="0"/>
      </w:pPr>
    </w:p>
    <w:p w:rsidR="00D0612F" w:rsidRDefault="0051774A">
      <w:pPr>
        <w:pStyle w:val="Heading2"/>
      </w:pPr>
      <w:r>
        <w:t>i. Table</w:t>
      </w:r>
    </w:p>
    <w:p w:rsidR="00D0612F" w:rsidRDefault="0051774A">
      <w:pPr>
        <w:ind w:firstLine="0"/>
      </w:pPr>
      <w:r>
        <w:t>Struktur Tabel</w:t>
      </w:r>
    </w:p>
    <w:tbl>
      <w:tblPr>
        <w:tblStyle w:val="afffe"/>
        <w:tblW w:w="85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53"/>
        <w:gridCol w:w="4253"/>
      </w:tblGrid>
      <w:tr w:rsidR="00D0612F">
        <w:trPr>
          <w:trHeight w:val="1099"/>
        </w:trPr>
        <w:tc>
          <w:tcPr>
            <w:tcW w:w="4253" w:type="dxa"/>
            <w:vAlign w:val="center"/>
          </w:tcPr>
          <w:p w:rsidR="00D0612F" w:rsidRDefault="0051774A">
            <w:pPr>
              <w:ind w:firstLine="0"/>
              <w:jc w:val="center"/>
            </w:pPr>
            <w:r>
              <w:lastRenderedPageBreak/>
              <w:t>Baris 1, Kolom 1</w:t>
            </w:r>
          </w:p>
        </w:tc>
        <w:tc>
          <w:tcPr>
            <w:tcW w:w="4253" w:type="dxa"/>
            <w:vAlign w:val="center"/>
          </w:tcPr>
          <w:p w:rsidR="00D0612F" w:rsidRDefault="0051774A">
            <w:pPr>
              <w:ind w:firstLine="0"/>
              <w:jc w:val="center"/>
            </w:pPr>
            <w:r>
              <w:t xml:space="preserve">Baris 2, Kolom 2 </w:t>
            </w:r>
          </w:p>
        </w:tc>
      </w:tr>
      <w:tr w:rsidR="00D0612F">
        <w:trPr>
          <w:trHeight w:val="1125"/>
        </w:trPr>
        <w:tc>
          <w:tcPr>
            <w:tcW w:w="4253" w:type="dxa"/>
            <w:vAlign w:val="center"/>
          </w:tcPr>
          <w:p w:rsidR="00D0612F" w:rsidRDefault="0051774A">
            <w:pPr>
              <w:ind w:firstLine="0"/>
              <w:jc w:val="center"/>
            </w:pPr>
            <w:r>
              <w:t>Baris 2, Kolom 1</w:t>
            </w:r>
          </w:p>
        </w:tc>
        <w:tc>
          <w:tcPr>
            <w:tcW w:w="4253" w:type="dxa"/>
            <w:vAlign w:val="center"/>
          </w:tcPr>
          <w:p w:rsidR="00D0612F" w:rsidRDefault="0051774A">
            <w:pPr>
              <w:ind w:firstLine="0"/>
              <w:jc w:val="center"/>
            </w:pPr>
            <w:r>
              <w:t>Baris 2, Kolom 2</w:t>
            </w:r>
          </w:p>
        </w:tc>
      </w:tr>
    </w:tbl>
    <w:p w:rsidR="00D0612F" w:rsidRDefault="0051774A">
      <w:pPr>
        <w:ind w:firstLine="0"/>
      </w:pPr>
      <w:r>
        <w:t>Baris</w:t>
      </w:r>
    </w:p>
    <w:tbl>
      <w:tblPr>
        <w:tblStyle w:val="affff"/>
        <w:tblW w:w="39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
        <w:gridCol w:w="991"/>
        <w:gridCol w:w="991"/>
        <w:gridCol w:w="991"/>
      </w:tblGrid>
      <w:tr w:rsidR="00D0612F">
        <w:trPr>
          <w:trHeight w:val="527"/>
          <w:jc w:val="center"/>
        </w:trPr>
        <w:tc>
          <w:tcPr>
            <w:tcW w:w="991" w:type="dxa"/>
            <w:shd w:val="clear" w:color="auto" w:fill="00B050"/>
          </w:tcPr>
          <w:p w:rsidR="00D0612F" w:rsidRDefault="00D0612F">
            <w:pPr>
              <w:ind w:firstLine="0"/>
            </w:pPr>
            <w:bookmarkStart w:id="4" w:name="_heading=h.9rd0d8sgn2rb" w:colFirst="0" w:colLast="0"/>
            <w:bookmarkEnd w:id="4"/>
          </w:p>
        </w:tc>
        <w:tc>
          <w:tcPr>
            <w:tcW w:w="991" w:type="dxa"/>
            <w:shd w:val="clear" w:color="auto" w:fill="00B050"/>
          </w:tcPr>
          <w:p w:rsidR="00D0612F" w:rsidRDefault="00D0612F">
            <w:pPr>
              <w:ind w:firstLine="0"/>
            </w:pPr>
          </w:p>
        </w:tc>
        <w:tc>
          <w:tcPr>
            <w:tcW w:w="991" w:type="dxa"/>
            <w:shd w:val="clear" w:color="auto" w:fill="00B050"/>
          </w:tcPr>
          <w:p w:rsidR="00D0612F" w:rsidRDefault="00D0612F">
            <w:pPr>
              <w:ind w:firstLine="0"/>
            </w:pPr>
          </w:p>
        </w:tc>
        <w:tc>
          <w:tcPr>
            <w:tcW w:w="991" w:type="dxa"/>
            <w:shd w:val="clear" w:color="auto" w:fill="00B050"/>
          </w:tcPr>
          <w:p w:rsidR="00D0612F" w:rsidRDefault="00D0612F">
            <w:pPr>
              <w:ind w:firstLine="0"/>
            </w:pPr>
          </w:p>
        </w:tc>
      </w:tr>
      <w:tr w:rsidR="00D0612F">
        <w:trPr>
          <w:trHeight w:val="540"/>
          <w:jc w:val="center"/>
        </w:trPr>
        <w:tc>
          <w:tcPr>
            <w:tcW w:w="991" w:type="dxa"/>
          </w:tcPr>
          <w:p w:rsidR="00D0612F" w:rsidRDefault="00D0612F">
            <w:pPr>
              <w:ind w:firstLine="0"/>
            </w:pPr>
          </w:p>
        </w:tc>
        <w:tc>
          <w:tcPr>
            <w:tcW w:w="991" w:type="dxa"/>
          </w:tcPr>
          <w:p w:rsidR="00D0612F" w:rsidRDefault="00D0612F">
            <w:pPr>
              <w:ind w:firstLine="0"/>
            </w:pPr>
          </w:p>
        </w:tc>
        <w:tc>
          <w:tcPr>
            <w:tcW w:w="991" w:type="dxa"/>
          </w:tcPr>
          <w:p w:rsidR="00D0612F" w:rsidRDefault="00D0612F">
            <w:pPr>
              <w:ind w:firstLine="0"/>
            </w:pPr>
          </w:p>
        </w:tc>
        <w:tc>
          <w:tcPr>
            <w:tcW w:w="991" w:type="dxa"/>
          </w:tcPr>
          <w:p w:rsidR="00D0612F" w:rsidRDefault="00D0612F">
            <w:pPr>
              <w:ind w:firstLine="0"/>
            </w:pPr>
          </w:p>
        </w:tc>
      </w:tr>
      <w:tr w:rsidR="00D0612F">
        <w:trPr>
          <w:trHeight w:val="527"/>
          <w:jc w:val="center"/>
        </w:trPr>
        <w:tc>
          <w:tcPr>
            <w:tcW w:w="991" w:type="dxa"/>
          </w:tcPr>
          <w:p w:rsidR="00D0612F" w:rsidRDefault="00D0612F">
            <w:pPr>
              <w:ind w:firstLine="0"/>
            </w:pPr>
          </w:p>
        </w:tc>
        <w:tc>
          <w:tcPr>
            <w:tcW w:w="991" w:type="dxa"/>
          </w:tcPr>
          <w:p w:rsidR="00D0612F" w:rsidRDefault="00D0612F">
            <w:pPr>
              <w:ind w:firstLine="0"/>
            </w:pPr>
          </w:p>
        </w:tc>
        <w:tc>
          <w:tcPr>
            <w:tcW w:w="991" w:type="dxa"/>
          </w:tcPr>
          <w:p w:rsidR="00D0612F" w:rsidRDefault="00D0612F">
            <w:pPr>
              <w:ind w:firstLine="0"/>
            </w:pPr>
          </w:p>
        </w:tc>
        <w:tc>
          <w:tcPr>
            <w:tcW w:w="991" w:type="dxa"/>
          </w:tcPr>
          <w:p w:rsidR="00D0612F" w:rsidRDefault="00D0612F">
            <w:pPr>
              <w:ind w:firstLine="0"/>
            </w:pPr>
          </w:p>
        </w:tc>
      </w:tr>
      <w:tr w:rsidR="00D0612F">
        <w:trPr>
          <w:trHeight w:val="540"/>
          <w:jc w:val="center"/>
        </w:trPr>
        <w:tc>
          <w:tcPr>
            <w:tcW w:w="991" w:type="dxa"/>
          </w:tcPr>
          <w:p w:rsidR="00D0612F" w:rsidRDefault="00D0612F">
            <w:pPr>
              <w:ind w:firstLine="0"/>
            </w:pPr>
          </w:p>
        </w:tc>
        <w:tc>
          <w:tcPr>
            <w:tcW w:w="991" w:type="dxa"/>
          </w:tcPr>
          <w:p w:rsidR="00D0612F" w:rsidRDefault="00D0612F">
            <w:pPr>
              <w:ind w:firstLine="0"/>
            </w:pPr>
          </w:p>
        </w:tc>
        <w:tc>
          <w:tcPr>
            <w:tcW w:w="991" w:type="dxa"/>
          </w:tcPr>
          <w:p w:rsidR="00D0612F" w:rsidRDefault="00D0612F">
            <w:pPr>
              <w:ind w:firstLine="0"/>
            </w:pPr>
          </w:p>
        </w:tc>
        <w:tc>
          <w:tcPr>
            <w:tcW w:w="991" w:type="dxa"/>
          </w:tcPr>
          <w:p w:rsidR="00D0612F" w:rsidRDefault="00D0612F">
            <w:pPr>
              <w:ind w:firstLine="0"/>
            </w:pPr>
          </w:p>
        </w:tc>
      </w:tr>
    </w:tbl>
    <w:p w:rsidR="00D0612F" w:rsidRDefault="00D0612F">
      <w:pPr>
        <w:ind w:firstLine="0"/>
      </w:pPr>
    </w:p>
    <w:p w:rsidR="00D0612F" w:rsidRDefault="0051774A">
      <w:pPr>
        <w:ind w:firstLine="0"/>
      </w:pPr>
      <w:r>
        <w:t>Kolom</w:t>
      </w:r>
    </w:p>
    <w:tbl>
      <w:tblPr>
        <w:tblStyle w:val="affff0"/>
        <w:tblW w:w="39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
        <w:gridCol w:w="991"/>
        <w:gridCol w:w="991"/>
        <w:gridCol w:w="991"/>
      </w:tblGrid>
      <w:tr w:rsidR="00D0612F">
        <w:trPr>
          <w:trHeight w:val="527"/>
          <w:jc w:val="center"/>
        </w:trPr>
        <w:tc>
          <w:tcPr>
            <w:tcW w:w="991" w:type="dxa"/>
            <w:shd w:val="clear" w:color="auto" w:fill="00B050"/>
          </w:tcPr>
          <w:p w:rsidR="00D0612F" w:rsidRDefault="00D0612F">
            <w:pPr>
              <w:ind w:firstLine="0"/>
            </w:pPr>
          </w:p>
        </w:tc>
        <w:tc>
          <w:tcPr>
            <w:tcW w:w="991" w:type="dxa"/>
            <w:shd w:val="clear" w:color="auto" w:fill="FFFFFF"/>
          </w:tcPr>
          <w:p w:rsidR="00D0612F" w:rsidRDefault="00D0612F">
            <w:pPr>
              <w:ind w:firstLine="0"/>
            </w:pPr>
          </w:p>
        </w:tc>
        <w:tc>
          <w:tcPr>
            <w:tcW w:w="991" w:type="dxa"/>
            <w:shd w:val="clear" w:color="auto" w:fill="FFFFFF"/>
          </w:tcPr>
          <w:p w:rsidR="00D0612F" w:rsidRDefault="00D0612F">
            <w:pPr>
              <w:ind w:firstLine="0"/>
            </w:pPr>
          </w:p>
        </w:tc>
        <w:tc>
          <w:tcPr>
            <w:tcW w:w="991" w:type="dxa"/>
            <w:shd w:val="clear" w:color="auto" w:fill="FFFFFF"/>
          </w:tcPr>
          <w:p w:rsidR="00D0612F" w:rsidRDefault="00D0612F">
            <w:pPr>
              <w:ind w:firstLine="0"/>
            </w:pPr>
          </w:p>
        </w:tc>
      </w:tr>
      <w:tr w:rsidR="00D0612F">
        <w:trPr>
          <w:trHeight w:val="540"/>
          <w:jc w:val="center"/>
        </w:trPr>
        <w:tc>
          <w:tcPr>
            <w:tcW w:w="991" w:type="dxa"/>
            <w:shd w:val="clear" w:color="auto" w:fill="00B050"/>
          </w:tcPr>
          <w:p w:rsidR="00D0612F" w:rsidRDefault="00D0612F">
            <w:pPr>
              <w:ind w:firstLine="0"/>
            </w:pPr>
          </w:p>
        </w:tc>
        <w:tc>
          <w:tcPr>
            <w:tcW w:w="991" w:type="dxa"/>
          </w:tcPr>
          <w:p w:rsidR="00D0612F" w:rsidRDefault="00D0612F">
            <w:pPr>
              <w:ind w:firstLine="0"/>
            </w:pPr>
          </w:p>
        </w:tc>
        <w:tc>
          <w:tcPr>
            <w:tcW w:w="991" w:type="dxa"/>
          </w:tcPr>
          <w:p w:rsidR="00D0612F" w:rsidRDefault="00D0612F">
            <w:pPr>
              <w:ind w:firstLine="0"/>
            </w:pPr>
          </w:p>
        </w:tc>
        <w:tc>
          <w:tcPr>
            <w:tcW w:w="991" w:type="dxa"/>
          </w:tcPr>
          <w:p w:rsidR="00D0612F" w:rsidRDefault="00D0612F">
            <w:pPr>
              <w:ind w:firstLine="0"/>
            </w:pPr>
          </w:p>
        </w:tc>
      </w:tr>
      <w:tr w:rsidR="00D0612F">
        <w:trPr>
          <w:trHeight w:val="527"/>
          <w:jc w:val="center"/>
        </w:trPr>
        <w:tc>
          <w:tcPr>
            <w:tcW w:w="991" w:type="dxa"/>
            <w:shd w:val="clear" w:color="auto" w:fill="00B050"/>
          </w:tcPr>
          <w:p w:rsidR="00D0612F" w:rsidRDefault="00D0612F">
            <w:pPr>
              <w:ind w:firstLine="0"/>
            </w:pPr>
          </w:p>
        </w:tc>
        <w:tc>
          <w:tcPr>
            <w:tcW w:w="991" w:type="dxa"/>
          </w:tcPr>
          <w:p w:rsidR="00D0612F" w:rsidRDefault="00D0612F">
            <w:pPr>
              <w:ind w:firstLine="0"/>
            </w:pPr>
          </w:p>
        </w:tc>
        <w:tc>
          <w:tcPr>
            <w:tcW w:w="991" w:type="dxa"/>
          </w:tcPr>
          <w:p w:rsidR="00D0612F" w:rsidRDefault="00D0612F">
            <w:pPr>
              <w:ind w:firstLine="0"/>
            </w:pPr>
          </w:p>
        </w:tc>
        <w:tc>
          <w:tcPr>
            <w:tcW w:w="991" w:type="dxa"/>
          </w:tcPr>
          <w:p w:rsidR="00D0612F" w:rsidRDefault="00D0612F">
            <w:pPr>
              <w:ind w:firstLine="0"/>
            </w:pPr>
          </w:p>
        </w:tc>
      </w:tr>
      <w:tr w:rsidR="00D0612F">
        <w:trPr>
          <w:trHeight w:val="540"/>
          <w:jc w:val="center"/>
        </w:trPr>
        <w:tc>
          <w:tcPr>
            <w:tcW w:w="991" w:type="dxa"/>
            <w:shd w:val="clear" w:color="auto" w:fill="00B050"/>
          </w:tcPr>
          <w:p w:rsidR="00D0612F" w:rsidRDefault="00D0612F">
            <w:pPr>
              <w:ind w:firstLine="0"/>
            </w:pPr>
          </w:p>
        </w:tc>
        <w:tc>
          <w:tcPr>
            <w:tcW w:w="991" w:type="dxa"/>
          </w:tcPr>
          <w:p w:rsidR="00D0612F" w:rsidRDefault="00D0612F">
            <w:pPr>
              <w:ind w:firstLine="0"/>
            </w:pPr>
          </w:p>
        </w:tc>
        <w:tc>
          <w:tcPr>
            <w:tcW w:w="991" w:type="dxa"/>
          </w:tcPr>
          <w:p w:rsidR="00D0612F" w:rsidRDefault="00D0612F">
            <w:pPr>
              <w:ind w:firstLine="0"/>
            </w:pPr>
          </w:p>
        </w:tc>
        <w:tc>
          <w:tcPr>
            <w:tcW w:w="991" w:type="dxa"/>
          </w:tcPr>
          <w:p w:rsidR="00D0612F" w:rsidRDefault="00D0612F">
            <w:pPr>
              <w:ind w:firstLine="0"/>
            </w:pPr>
          </w:p>
        </w:tc>
      </w:tr>
    </w:tbl>
    <w:p w:rsidR="00D0612F" w:rsidRDefault="0051774A">
      <w:pPr>
        <w:ind w:firstLine="0"/>
      </w:pPr>
      <w:r>
        <w:t>Cell Data</w:t>
      </w:r>
    </w:p>
    <w:tbl>
      <w:tblPr>
        <w:tblStyle w:val="affff1"/>
        <w:tblW w:w="39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
        <w:gridCol w:w="991"/>
        <w:gridCol w:w="991"/>
        <w:gridCol w:w="991"/>
      </w:tblGrid>
      <w:tr w:rsidR="00D0612F">
        <w:trPr>
          <w:trHeight w:val="527"/>
          <w:jc w:val="center"/>
        </w:trPr>
        <w:tc>
          <w:tcPr>
            <w:tcW w:w="991" w:type="dxa"/>
            <w:shd w:val="clear" w:color="auto" w:fill="FFFFFF"/>
          </w:tcPr>
          <w:p w:rsidR="00D0612F" w:rsidRDefault="00D0612F">
            <w:pPr>
              <w:ind w:firstLine="0"/>
            </w:pPr>
          </w:p>
        </w:tc>
        <w:tc>
          <w:tcPr>
            <w:tcW w:w="991" w:type="dxa"/>
            <w:shd w:val="clear" w:color="auto" w:fill="FFFFFF"/>
          </w:tcPr>
          <w:p w:rsidR="00D0612F" w:rsidRDefault="00D0612F">
            <w:pPr>
              <w:ind w:firstLine="0"/>
            </w:pPr>
          </w:p>
        </w:tc>
        <w:tc>
          <w:tcPr>
            <w:tcW w:w="991" w:type="dxa"/>
            <w:shd w:val="clear" w:color="auto" w:fill="FFFFFF"/>
          </w:tcPr>
          <w:p w:rsidR="00D0612F" w:rsidRDefault="00D0612F">
            <w:pPr>
              <w:ind w:firstLine="0"/>
            </w:pPr>
          </w:p>
        </w:tc>
        <w:tc>
          <w:tcPr>
            <w:tcW w:w="991" w:type="dxa"/>
            <w:shd w:val="clear" w:color="auto" w:fill="FFFFFF"/>
          </w:tcPr>
          <w:p w:rsidR="00D0612F" w:rsidRDefault="00D0612F">
            <w:pPr>
              <w:ind w:firstLine="0"/>
            </w:pPr>
          </w:p>
        </w:tc>
      </w:tr>
      <w:tr w:rsidR="00D0612F">
        <w:trPr>
          <w:trHeight w:val="540"/>
          <w:jc w:val="center"/>
        </w:trPr>
        <w:tc>
          <w:tcPr>
            <w:tcW w:w="991" w:type="dxa"/>
            <w:shd w:val="clear" w:color="auto" w:fill="FFFFFF"/>
          </w:tcPr>
          <w:p w:rsidR="00D0612F" w:rsidRDefault="00D0612F">
            <w:pPr>
              <w:ind w:firstLine="0"/>
            </w:pPr>
          </w:p>
        </w:tc>
        <w:tc>
          <w:tcPr>
            <w:tcW w:w="991" w:type="dxa"/>
          </w:tcPr>
          <w:p w:rsidR="00D0612F" w:rsidRDefault="00D0612F">
            <w:pPr>
              <w:ind w:firstLine="0"/>
            </w:pPr>
          </w:p>
        </w:tc>
        <w:tc>
          <w:tcPr>
            <w:tcW w:w="991" w:type="dxa"/>
          </w:tcPr>
          <w:p w:rsidR="00D0612F" w:rsidRDefault="00D0612F">
            <w:pPr>
              <w:ind w:firstLine="0"/>
            </w:pPr>
          </w:p>
        </w:tc>
        <w:tc>
          <w:tcPr>
            <w:tcW w:w="991" w:type="dxa"/>
          </w:tcPr>
          <w:p w:rsidR="00D0612F" w:rsidRDefault="00D0612F">
            <w:pPr>
              <w:ind w:firstLine="0"/>
            </w:pPr>
          </w:p>
        </w:tc>
      </w:tr>
      <w:tr w:rsidR="00D0612F">
        <w:trPr>
          <w:trHeight w:val="527"/>
          <w:jc w:val="center"/>
        </w:trPr>
        <w:tc>
          <w:tcPr>
            <w:tcW w:w="991" w:type="dxa"/>
            <w:shd w:val="clear" w:color="auto" w:fill="FFFFFF"/>
          </w:tcPr>
          <w:p w:rsidR="00D0612F" w:rsidRDefault="00D0612F">
            <w:pPr>
              <w:ind w:firstLine="0"/>
            </w:pPr>
          </w:p>
        </w:tc>
        <w:tc>
          <w:tcPr>
            <w:tcW w:w="991" w:type="dxa"/>
          </w:tcPr>
          <w:p w:rsidR="00D0612F" w:rsidRDefault="00D0612F">
            <w:pPr>
              <w:ind w:firstLine="0"/>
            </w:pPr>
          </w:p>
        </w:tc>
        <w:tc>
          <w:tcPr>
            <w:tcW w:w="991" w:type="dxa"/>
          </w:tcPr>
          <w:p w:rsidR="00D0612F" w:rsidRDefault="00D0612F">
            <w:pPr>
              <w:ind w:firstLine="0"/>
            </w:pPr>
          </w:p>
        </w:tc>
        <w:tc>
          <w:tcPr>
            <w:tcW w:w="991" w:type="dxa"/>
          </w:tcPr>
          <w:p w:rsidR="00D0612F" w:rsidRDefault="00D0612F">
            <w:pPr>
              <w:ind w:firstLine="0"/>
            </w:pPr>
          </w:p>
        </w:tc>
      </w:tr>
      <w:tr w:rsidR="00D0612F">
        <w:trPr>
          <w:trHeight w:val="540"/>
          <w:jc w:val="center"/>
        </w:trPr>
        <w:tc>
          <w:tcPr>
            <w:tcW w:w="991" w:type="dxa"/>
            <w:shd w:val="clear" w:color="auto" w:fill="FFFFFF"/>
          </w:tcPr>
          <w:p w:rsidR="00D0612F" w:rsidRDefault="00D0612F">
            <w:pPr>
              <w:ind w:firstLine="0"/>
            </w:pPr>
          </w:p>
        </w:tc>
        <w:tc>
          <w:tcPr>
            <w:tcW w:w="991" w:type="dxa"/>
          </w:tcPr>
          <w:p w:rsidR="00D0612F" w:rsidRDefault="00D0612F">
            <w:pPr>
              <w:ind w:firstLine="0"/>
            </w:pPr>
          </w:p>
        </w:tc>
        <w:tc>
          <w:tcPr>
            <w:tcW w:w="991" w:type="dxa"/>
          </w:tcPr>
          <w:p w:rsidR="00D0612F" w:rsidRDefault="00D0612F">
            <w:pPr>
              <w:ind w:firstLine="0"/>
            </w:pPr>
          </w:p>
        </w:tc>
        <w:tc>
          <w:tcPr>
            <w:tcW w:w="991" w:type="dxa"/>
            <w:shd w:val="clear" w:color="auto" w:fill="00B050"/>
          </w:tcPr>
          <w:p w:rsidR="00D0612F" w:rsidRDefault="00D0612F">
            <w:pPr>
              <w:ind w:firstLine="0"/>
            </w:pPr>
          </w:p>
        </w:tc>
      </w:tr>
    </w:tbl>
    <w:p w:rsidR="00D0612F" w:rsidRDefault="00D0612F">
      <w:pPr>
        <w:ind w:firstLine="0"/>
      </w:pPr>
    </w:p>
    <w:p w:rsidR="00D0612F" w:rsidRDefault="0051774A">
      <w:pPr>
        <w:ind w:firstLine="0"/>
      </w:pPr>
      <w:r>
        <w:t>Contoh Kode untuk membuat tabel</w:t>
      </w:r>
    </w:p>
    <w:p w:rsidR="00D0612F" w:rsidRDefault="0051774A">
      <w:pPr>
        <w:ind w:firstLine="0"/>
      </w:pPr>
      <w:r>
        <w:rPr>
          <w:noProof/>
        </w:rPr>
        <w:lastRenderedPageBreak/>
        <w:drawing>
          <wp:inline distT="0" distB="0" distL="0" distR="0">
            <wp:extent cx="5400040" cy="5057775"/>
            <wp:effectExtent l="0" t="0" r="0" b="0"/>
            <wp:docPr id="1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5400040" cy="5057775"/>
                    </a:xfrm>
                    <a:prstGeom prst="rect">
                      <a:avLst/>
                    </a:prstGeom>
                    <a:ln/>
                  </pic:spPr>
                </pic:pic>
              </a:graphicData>
            </a:graphic>
          </wp:inline>
        </w:drawing>
      </w:r>
    </w:p>
    <w:p w:rsidR="00D0612F" w:rsidRDefault="0051774A">
      <w:pPr>
        <w:ind w:firstLine="0"/>
      </w:pPr>
      <w:r>
        <w:t xml:space="preserve">Output : </w:t>
      </w:r>
    </w:p>
    <w:p w:rsidR="00D0612F" w:rsidRDefault="0051774A">
      <w:pPr>
        <w:ind w:firstLine="0"/>
        <w:jc w:val="center"/>
      </w:pPr>
      <w:r>
        <w:rPr>
          <w:noProof/>
        </w:rPr>
        <w:drawing>
          <wp:inline distT="0" distB="0" distL="0" distR="0">
            <wp:extent cx="3295650" cy="1981200"/>
            <wp:effectExtent l="0" t="0" r="0" b="0"/>
            <wp:docPr id="1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3295650" cy="1981200"/>
                    </a:xfrm>
                    <a:prstGeom prst="rect">
                      <a:avLst/>
                    </a:prstGeom>
                    <a:ln/>
                  </pic:spPr>
                </pic:pic>
              </a:graphicData>
            </a:graphic>
          </wp:inline>
        </w:drawing>
      </w:r>
    </w:p>
    <w:p w:rsidR="00D0612F" w:rsidRDefault="00D0612F">
      <w:pPr>
        <w:ind w:firstLine="0"/>
      </w:pPr>
    </w:p>
    <w:p w:rsidR="00D0612F" w:rsidRDefault="0051774A">
      <w:pPr>
        <w:ind w:firstLine="0"/>
      </w:pPr>
      <w:r>
        <w:lastRenderedPageBreak/>
        <w:t>Instruksi :</w:t>
      </w:r>
    </w:p>
    <w:p w:rsidR="00D0612F" w:rsidRDefault="0051774A">
      <w:pPr>
        <w:numPr>
          <w:ilvl w:val="0"/>
          <w:numId w:val="4"/>
        </w:numPr>
        <w:pBdr>
          <w:top w:val="nil"/>
          <w:left w:val="nil"/>
          <w:bottom w:val="nil"/>
          <w:right w:val="nil"/>
          <w:between w:val="nil"/>
        </w:pBdr>
        <w:rPr>
          <w:color w:val="000000"/>
        </w:rPr>
      </w:pPr>
      <w:r>
        <w:rPr>
          <w:color w:val="000000"/>
        </w:rPr>
        <w:t>Jelaskan setiap baris maksud dari program tersebut!</w:t>
      </w:r>
    </w:p>
    <w:p w:rsidR="00D0612F" w:rsidRDefault="0051774A">
      <w:pPr>
        <w:numPr>
          <w:ilvl w:val="0"/>
          <w:numId w:val="4"/>
        </w:numPr>
        <w:pBdr>
          <w:top w:val="nil"/>
          <w:left w:val="nil"/>
          <w:bottom w:val="nil"/>
          <w:right w:val="nil"/>
          <w:between w:val="nil"/>
        </w:pBdr>
        <w:spacing w:before="0"/>
        <w:rPr>
          <w:color w:val="000000"/>
        </w:rPr>
      </w:pPr>
      <w:r>
        <w:rPr>
          <w:color w:val="000000"/>
        </w:rPr>
        <w:t>Tuliskan dan screenshoot code anda seperti di atas dengan nama anda!</w:t>
      </w:r>
    </w:p>
    <w:p w:rsidR="00D0612F" w:rsidRDefault="0051774A">
      <w:pPr>
        <w:numPr>
          <w:ilvl w:val="0"/>
          <w:numId w:val="4"/>
        </w:numPr>
        <w:pBdr>
          <w:top w:val="nil"/>
          <w:left w:val="nil"/>
          <w:bottom w:val="nil"/>
          <w:right w:val="nil"/>
          <w:between w:val="nil"/>
        </w:pBdr>
        <w:spacing w:before="0"/>
        <w:rPr>
          <w:color w:val="000000"/>
        </w:rPr>
      </w:pPr>
      <w:r>
        <w:rPr>
          <w:color w:val="000000"/>
        </w:rPr>
        <w:t>Screenshoot hasil output!</w:t>
      </w:r>
    </w:p>
    <w:tbl>
      <w:tblPr>
        <w:tblStyle w:val="affff2"/>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D0612F">
        <w:trPr>
          <w:trHeight w:val="1814"/>
        </w:trPr>
        <w:tc>
          <w:tcPr>
            <w:tcW w:w="8494" w:type="dxa"/>
          </w:tcPr>
          <w:p w:rsidR="00D0612F" w:rsidRDefault="0051774A">
            <w:pPr>
              <w:ind w:firstLine="0"/>
            </w:pPr>
            <w:r>
              <w:t>Jawaban Anda :</w:t>
            </w:r>
          </w:p>
          <w:p w:rsidR="00D0612F" w:rsidRDefault="0051774A">
            <w:pPr>
              <w:numPr>
                <w:ilvl w:val="0"/>
                <w:numId w:val="21"/>
              </w:numPr>
              <w:spacing w:before="0" w:after="240"/>
              <w:jc w:val="left"/>
              <w:rPr>
                <w:rFonts w:ascii="Arial" w:eastAsia="Arial" w:hAnsi="Arial" w:cs="Arial"/>
                <w:sz w:val="22"/>
                <w:szCs w:val="22"/>
              </w:rPr>
            </w:pPr>
            <w:r>
              <w:rPr>
                <w:rFonts w:ascii="Roboto Mono" w:eastAsia="Roboto Mono" w:hAnsi="Roboto Mono" w:cs="Roboto Mono"/>
                <w:b/>
                <w:color w:val="188038"/>
              </w:rPr>
              <w:t>&lt;!DOCTYPE html&gt;</w:t>
            </w:r>
            <w:r>
              <w:rPr>
                <w:rFonts w:ascii="Roboto Mono" w:eastAsia="Roboto Mono" w:hAnsi="Roboto Mono" w:cs="Roboto Mono"/>
                <w:b/>
                <w:color w:val="188038"/>
              </w:rPr>
              <w:br/>
            </w:r>
            <w:r>
              <w:t xml:space="preserve">→ Deklarasi bahwa dokumen menggunakan standar </w:t>
            </w:r>
            <w:r>
              <w:rPr>
                <w:b/>
              </w:rPr>
              <w:t>HTML5</w:t>
            </w:r>
            <w:r>
              <w:t>.</w:t>
            </w:r>
          </w:p>
          <w:p w:rsidR="00D0612F" w:rsidRDefault="0051774A">
            <w:pPr>
              <w:spacing w:before="0" w:after="240"/>
              <w:ind w:left="720" w:firstLine="0"/>
              <w:jc w:val="left"/>
            </w:pPr>
            <w:r>
              <w:rPr>
                <w:rFonts w:ascii="Roboto Mono" w:eastAsia="Roboto Mono" w:hAnsi="Roboto Mono" w:cs="Roboto Mono"/>
                <w:b/>
                <w:color w:val="188038"/>
              </w:rPr>
              <w:t>&lt;html lang="en"&gt;</w:t>
            </w:r>
            <w:r>
              <w:rPr>
                <w:rFonts w:ascii="Roboto Mono" w:eastAsia="Roboto Mono" w:hAnsi="Roboto Mono" w:cs="Roboto Mono"/>
                <w:b/>
                <w:color w:val="188038"/>
              </w:rPr>
              <w:br/>
            </w:r>
            <w:r>
              <w:t xml:space="preserve">→ Tag utama HTML dengan bahasa konten </w:t>
            </w:r>
            <w:r>
              <w:rPr>
                <w:b/>
              </w:rPr>
              <w:t>Bahasa Inggris</w:t>
            </w:r>
            <w:r>
              <w:t xml:space="preserve"> (</w:t>
            </w:r>
            <w:r>
              <w:rPr>
                <w:rFonts w:ascii="Roboto Mono" w:eastAsia="Roboto Mono" w:hAnsi="Roboto Mono" w:cs="Roboto Mono"/>
                <w:color w:val="188038"/>
              </w:rPr>
              <w:t>lang="en"</w:t>
            </w:r>
            <w:r>
              <w:t>).</w:t>
            </w:r>
          </w:p>
          <w:p w:rsidR="00D0612F" w:rsidRDefault="0051774A">
            <w:pPr>
              <w:spacing w:before="0" w:after="240"/>
              <w:ind w:left="720" w:firstLine="0"/>
              <w:jc w:val="left"/>
            </w:pPr>
            <w:r>
              <w:rPr>
                <w:rFonts w:ascii="Roboto Mono" w:eastAsia="Roboto Mono" w:hAnsi="Roboto Mono" w:cs="Roboto Mono"/>
                <w:b/>
                <w:color w:val="188038"/>
              </w:rPr>
              <w:t>&lt;head&gt;</w:t>
            </w:r>
            <w:r>
              <w:rPr>
                <w:rFonts w:ascii="Roboto Mono" w:eastAsia="Roboto Mono" w:hAnsi="Roboto Mono" w:cs="Roboto Mono"/>
                <w:b/>
                <w:color w:val="188038"/>
              </w:rPr>
              <w:br/>
            </w:r>
            <w:r>
              <w:t>→ Bagian untuk metadata dan pengaturan halaman (tidak ditampilkan di browser).</w:t>
            </w:r>
          </w:p>
          <w:p w:rsidR="00D0612F" w:rsidRDefault="0051774A">
            <w:pPr>
              <w:spacing w:before="0" w:after="240"/>
              <w:ind w:left="720" w:firstLine="0"/>
              <w:jc w:val="left"/>
            </w:pPr>
            <w:r>
              <w:rPr>
                <w:rFonts w:ascii="Roboto Mono" w:eastAsia="Roboto Mono" w:hAnsi="Roboto Mono" w:cs="Roboto Mono"/>
                <w:b/>
                <w:color w:val="188038"/>
              </w:rPr>
              <w:t>&lt;meta charset="UTF-8"&gt;</w:t>
            </w:r>
            <w:r>
              <w:rPr>
                <w:rFonts w:ascii="Roboto Mono" w:eastAsia="Roboto Mono" w:hAnsi="Roboto Mono" w:cs="Roboto Mono"/>
                <w:b/>
                <w:color w:val="188038"/>
              </w:rPr>
              <w:br/>
            </w:r>
            <w:r>
              <w:t xml:space="preserve">→ Menetapkan pengkodean karakter ke </w:t>
            </w:r>
            <w:r>
              <w:rPr>
                <w:b/>
              </w:rPr>
              <w:t>UTF-8</w:t>
            </w:r>
            <w:r>
              <w:t xml:space="preserve"> untuk menampilkan simbol dan huruf dengan benar.</w:t>
            </w:r>
          </w:p>
          <w:p w:rsidR="00D0612F" w:rsidRDefault="0051774A">
            <w:pPr>
              <w:spacing w:before="0" w:after="240"/>
              <w:ind w:left="720" w:firstLine="0"/>
              <w:jc w:val="left"/>
            </w:pPr>
            <w:r>
              <w:rPr>
                <w:rFonts w:ascii="Roboto Mono" w:eastAsia="Roboto Mono" w:hAnsi="Roboto Mono" w:cs="Roboto Mono"/>
                <w:b/>
                <w:color w:val="188038"/>
              </w:rPr>
              <w:t>&lt;meta name="viewport" content="width=device-width, initial-scale=1.0"&gt;</w:t>
            </w:r>
            <w:r>
              <w:rPr>
                <w:rFonts w:ascii="Roboto Mono" w:eastAsia="Roboto Mono" w:hAnsi="Roboto Mono" w:cs="Roboto Mono"/>
                <w:b/>
                <w:color w:val="188038"/>
              </w:rPr>
              <w:br/>
            </w:r>
            <w:r>
              <w:t>→ Mengoptimalkan tampilan di perangkat mobile:</w:t>
            </w:r>
          </w:p>
          <w:p w:rsidR="00D0612F" w:rsidRDefault="0051774A">
            <w:pPr>
              <w:numPr>
                <w:ilvl w:val="1"/>
                <w:numId w:val="21"/>
              </w:numPr>
              <w:spacing w:before="0"/>
              <w:jc w:val="left"/>
              <w:rPr>
                <w:rFonts w:ascii="Arial" w:eastAsia="Arial" w:hAnsi="Arial" w:cs="Arial"/>
                <w:sz w:val="22"/>
                <w:szCs w:val="22"/>
              </w:rPr>
            </w:pPr>
            <w:r>
              <w:rPr>
                <w:rFonts w:ascii="Roboto Mono" w:eastAsia="Roboto Mono" w:hAnsi="Roboto Mono" w:cs="Roboto Mono"/>
                <w:color w:val="188038"/>
              </w:rPr>
              <w:t>width=device-width</w:t>
            </w:r>
            <w:r>
              <w:t>: Sesuaikan lebar halaman dengan layar perangkat.</w:t>
            </w:r>
          </w:p>
          <w:p w:rsidR="00D0612F" w:rsidRDefault="0051774A">
            <w:pPr>
              <w:numPr>
                <w:ilvl w:val="1"/>
                <w:numId w:val="21"/>
              </w:numPr>
              <w:spacing w:before="0" w:after="240"/>
              <w:jc w:val="left"/>
              <w:rPr>
                <w:rFonts w:ascii="Arial" w:eastAsia="Arial" w:hAnsi="Arial" w:cs="Arial"/>
                <w:sz w:val="22"/>
                <w:szCs w:val="22"/>
              </w:rPr>
            </w:pPr>
            <w:r>
              <w:rPr>
                <w:rFonts w:ascii="Roboto Mono" w:eastAsia="Roboto Mono" w:hAnsi="Roboto Mono" w:cs="Roboto Mono"/>
                <w:color w:val="188038"/>
              </w:rPr>
              <w:t>initial-scale=1.0</w:t>
            </w:r>
            <w:r>
              <w:t>: Zoom awal 100%.</w:t>
            </w:r>
          </w:p>
          <w:p w:rsidR="00D0612F" w:rsidRDefault="0051774A">
            <w:pPr>
              <w:spacing w:before="0" w:after="240"/>
              <w:ind w:left="720" w:firstLine="0"/>
              <w:jc w:val="left"/>
            </w:pPr>
            <w:r>
              <w:rPr>
                <w:rFonts w:ascii="Roboto Mono" w:eastAsia="Roboto Mono" w:hAnsi="Roboto Mono" w:cs="Roboto Mono"/>
                <w:b/>
                <w:color w:val="188038"/>
              </w:rPr>
              <w:t>&lt;title&gt;HTML table Moh Andris Saputra&lt;/title&gt;</w:t>
            </w:r>
            <w:r>
              <w:rPr>
                <w:rFonts w:ascii="Roboto Mono" w:eastAsia="Roboto Mono" w:hAnsi="Roboto Mono" w:cs="Roboto Mono"/>
                <w:b/>
                <w:color w:val="188038"/>
              </w:rPr>
              <w:br/>
            </w:r>
            <w:r>
              <w:t>→ Judul halaman yang muncul di tab browser.</w:t>
            </w:r>
          </w:p>
          <w:p w:rsidR="00D0612F" w:rsidRDefault="0051774A">
            <w:pPr>
              <w:spacing w:before="0" w:after="240"/>
              <w:ind w:left="720" w:firstLine="0"/>
              <w:jc w:val="left"/>
            </w:pPr>
            <w:r>
              <w:rPr>
                <w:rFonts w:ascii="Roboto Mono" w:eastAsia="Roboto Mono" w:hAnsi="Roboto Mono" w:cs="Roboto Mono"/>
                <w:b/>
                <w:color w:val="188038"/>
              </w:rPr>
              <w:t>&lt;/head&gt;</w:t>
            </w:r>
            <w:r>
              <w:rPr>
                <w:rFonts w:ascii="Roboto Mono" w:eastAsia="Roboto Mono" w:hAnsi="Roboto Mono" w:cs="Roboto Mono"/>
                <w:b/>
                <w:color w:val="188038"/>
              </w:rPr>
              <w:br/>
            </w:r>
            <w:r>
              <w:t xml:space="preserve">→ Penutup bagian </w:t>
            </w:r>
            <w:r>
              <w:rPr>
                <w:rFonts w:ascii="Roboto Mono" w:eastAsia="Roboto Mono" w:hAnsi="Roboto Mono" w:cs="Roboto Mono"/>
                <w:color w:val="188038"/>
              </w:rPr>
              <w:t>&lt;head&gt;</w:t>
            </w:r>
            <w:r>
              <w:t>.</w:t>
            </w:r>
          </w:p>
          <w:p w:rsidR="00D0612F" w:rsidRDefault="0051774A">
            <w:pPr>
              <w:spacing w:before="0" w:after="240"/>
              <w:ind w:left="720" w:firstLine="0"/>
              <w:jc w:val="left"/>
            </w:pPr>
            <w:r>
              <w:rPr>
                <w:rFonts w:ascii="Roboto Mono" w:eastAsia="Roboto Mono" w:hAnsi="Roboto Mono" w:cs="Roboto Mono"/>
                <w:b/>
                <w:color w:val="188038"/>
              </w:rPr>
              <w:t>&lt;body&gt;</w:t>
            </w:r>
            <w:r>
              <w:rPr>
                <w:rFonts w:ascii="Roboto Mono" w:eastAsia="Roboto Mono" w:hAnsi="Roboto Mono" w:cs="Roboto Mono"/>
                <w:b/>
                <w:color w:val="188038"/>
              </w:rPr>
              <w:br/>
            </w:r>
            <w:r>
              <w:t>→ Bagian untuk konten yang terlihat di halaman web.</w:t>
            </w:r>
          </w:p>
          <w:p w:rsidR="00D0612F" w:rsidRDefault="0051774A">
            <w:pPr>
              <w:spacing w:before="0" w:after="240"/>
              <w:ind w:left="720" w:firstLine="0"/>
              <w:jc w:val="left"/>
            </w:pPr>
            <w:r>
              <w:rPr>
                <w:rFonts w:ascii="Roboto Mono" w:eastAsia="Roboto Mono" w:hAnsi="Roboto Mono" w:cs="Roboto Mono"/>
                <w:b/>
                <w:color w:val="188038"/>
              </w:rPr>
              <w:t>&lt;!-- ... --&gt;</w:t>
            </w:r>
            <w:r>
              <w:rPr>
                <w:rFonts w:ascii="Roboto Mono" w:eastAsia="Roboto Mono" w:hAnsi="Roboto Mono" w:cs="Roboto Mono"/>
                <w:b/>
                <w:color w:val="188038"/>
              </w:rPr>
              <w:br/>
            </w:r>
            <w:r>
              <w:t>→ Komentar HTML yang menjelaskan atribut tabel:</w:t>
            </w:r>
          </w:p>
          <w:p w:rsidR="00D0612F" w:rsidRDefault="0051774A">
            <w:pPr>
              <w:numPr>
                <w:ilvl w:val="1"/>
                <w:numId w:val="21"/>
              </w:numPr>
              <w:spacing w:before="0"/>
              <w:jc w:val="left"/>
              <w:rPr>
                <w:rFonts w:ascii="Arial" w:eastAsia="Arial" w:hAnsi="Arial" w:cs="Arial"/>
                <w:sz w:val="22"/>
                <w:szCs w:val="22"/>
              </w:rPr>
            </w:pPr>
            <w:r>
              <w:rPr>
                <w:rFonts w:ascii="Roboto Mono" w:eastAsia="Roboto Mono" w:hAnsi="Roboto Mono" w:cs="Roboto Mono"/>
                <w:b/>
                <w:color w:val="188038"/>
              </w:rPr>
              <w:t>border</w:t>
            </w:r>
            <w:r>
              <w:t>: Ketebalan garis tabel.</w:t>
            </w:r>
          </w:p>
          <w:p w:rsidR="00D0612F" w:rsidRDefault="0051774A">
            <w:pPr>
              <w:numPr>
                <w:ilvl w:val="1"/>
                <w:numId w:val="21"/>
              </w:numPr>
              <w:spacing w:before="0"/>
              <w:jc w:val="left"/>
              <w:rPr>
                <w:rFonts w:ascii="Arial" w:eastAsia="Arial" w:hAnsi="Arial" w:cs="Arial"/>
                <w:sz w:val="22"/>
                <w:szCs w:val="22"/>
              </w:rPr>
            </w:pPr>
            <w:r>
              <w:rPr>
                <w:rFonts w:ascii="Roboto Mono" w:eastAsia="Roboto Mono" w:hAnsi="Roboto Mono" w:cs="Roboto Mono"/>
                <w:b/>
                <w:color w:val="188038"/>
              </w:rPr>
              <w:t>cellspacing</w:t>
            </w:r>
            <w:r>
              <w:t>: Jarak antar sel.</w:t>
            </w:r>
          </w:p>
          <w:p w:rsidR="00D0612F" w:rsidRDefault="0051774A">
            <w:pPr>
              <w:numPr>
                <w:ilvl w:val="1"/>
                <w:numId w:val="21"/>
              </w:numPr>
              <w:spacing w:before="0" w:after="240"/>
              <w:jc w:val="left"/>
              <w:rPr>
                <w:rFonts w:ascii="Arial" w:eastAsia="Arial" w:hAnsi="Arial" w:cs="Arial"/>
                <w:sz w:val="22"/>
                <w:szCs w:val="22"/>
              </w:rPr>
            </w:pPr>
            <w:r>
              <w:rPr>
                <w:rFonts w:ascii="Roboto Mono" w:eastAsia="Roboto Mono" w:hAnsi="Roboto Mono" w:cs="Roboto Mono"/>
                <w:b/>
                <w:color w:val="188038"/>
              </w:rPr>
              <w:t>cellpadding</w:t>
            </w:r>
            <w:r>
              <w:t>: Jarak antara konten dan garis sel.</w:t>
            </w:r>
          </w:p>
          <w:p w:rsidR="00D0612F" w:rsidRDefault="0051774A">
            <w:pPr>
              <w:spacing w:before="0" w:after="240"/>
              <w:ind w:left="720" w:firstLine="0"/>
              <w:jc w:val="left"/>
            </w:pPr>
            <w:r>
              <w:rPr>
                <w:rFonts w:ascii="Roboto Mono" w:eastAsia="Roboto Mono" w:hAnsi="Roboto Mono" w:cs="Roboto Mono"/>
                <w:b/>
                <w:color w:val="188038"/>
              </w:rPr>
              <w:lastRenderedPageBreak/>
              <w:t>&lt;table border="1" cellspacing="0" cellpadding="10"&gt;</w:t>
            </w:r>
            <w:r>
              <w:rPr>
                <w:rFonts w:ascii="Roboto Mono" w:eastAsia="Roboto Mono" w:hAnsi="Roboto Mono" w:cs="Roboto Mono"/>
                <w:b/>
                <w:color w:val="188038"/>
              </w:rPr>
              <w:br/>
            </w:r>
            <w:r>
              <w:t>→ Membuat tabel dengan atribut:</w:t>
            </w:r>
          </w:p>
          <w:p w:rsidR="00D0612F" w:rsidRDefault="0051774A">
            <w:pPr>
              <w:numPr>
                <w:ilvl w:val="1"/>
                <w:numId w:val="21"/>
              </w:numPr>
              <w:spacing w:before="0"/>
              <w:jc w:val="left"/>
              <w:rPr>
                <w:rFonts w:ascii="Arial" w:eastAsia="Arial" w:hAnsi="Arial" w:cs="Arial"/>
                <w:sz w:val="22"/>
                <w:szCs w:val="22"/>
              </w:rPr>
            </w:pPr>
            <w:r>
              <w:rPr>
                <w:rFonts w:ascii="Roboto Mono" w:eastAsia="Roboto Mono" w:hAnsi="Roboto Mono" w:cs="Roboto Mono"/>
                <w:color w:val="188038"/>
              </w:rPr>
              <w:t>border="1"</w:t>
            </w:r>
            <w:r>
              <w:t>: Garis tabel setebal 1 piksel.</w:t>
            </w:r>
          </w:p>
          <w:p w:rsidR="00D0612F" w:rsidRDefault="0051774A">
            <w:pPr>
              <w:numPr>
                <w:ilvl w:val="1"/>
                <w:numId w:val="21"/>
              </w:numPr>
              <w:spacing w:before="0"/>
              <w:jc w:val="left"/>
              <w:rPr>
                <w:rFonts w:ascii="Arial" w:eastAsia="Arial" w:hAnsi="Arial" w:cs="Arial"/>
                <w:sz w:val="22"/>
                <w:szCs w:val="22"/>
              </w:rPr>
            </w:pPr>
            <w:r>
              <w:rPr>
                <w:rFonts w:ascii="Roboto Mono" w:eastAsia="Roboto Mono" w:hAnsi="Roboto Mono" w:cs="Roboto Mono"/>
                <w:color w:val="188038"/>
              </w:rPr>
              <w:t>cellspacing="0"</w:t>
            </w:r>
            <w:r>
              <w:t>: Tidak ada jarak antar sel.</w:t>
            </w:r>
          </w:p>
          <w:p w:rsidR="00D0612F" w:rsidRDefault="0051774A">
            <w:pPr>
              <w:numPr>
                <w:ilvl w:val="1"/>
                <w:numId w:val="21"/>
              </w:numPr>
              <w:spacing w:before="0" w:after="240"/>
              <w:jc w:val="left"/>
              <w:rPr>
                <w:rFonts w:ascii="Arial" w:eastAsia="Arial" w:hAnsi="Arial" w:cs="Arial"/>
                <w:sz w:val="22"/>
                <w:szCs w:val="22"/>
              </w:rPr>
            </w:pPr>
            <w:r>
              <w:rPr>
                <w:rFonts w:ascii="Roboto Mono" w:eastAsia="Roboto Mono" w:hAnsi="Roboto Mono" w:cs="Roboto Mono"/>
                <w:color w:val="188038"/>
              </w:rPr>
              <w:t>cellpadding="10"</w:t>
            </w:r>
            <w:r>
              <w:t>: Jarak 10 piksel antara teks dan garis sel.</w:t>
            </w:r>
          </w:p>
          <w:p w:rsidR="00D0612F" w:rsidRDefault="0051774A">
            <w:pPr>
              <w:spacing w:before="0" w:after="240"/>
              <w:ind w:left="720" w:firstLine="0"/>
              <w:jc w:val="left"/>
            </w:pPr>
            <w:r>
              <w:rPr>
                <w:rFonts w:ascii="Roboto Mono" w:eastAsia="Roboto Mono" w:hAnsi="Roboto Mono" w:cs="Roboto Mono"/>
                <w:b/>
                <w:color w:val="188038"/>
              </w:rPr>
              <w:t>&lt;tr&gt;</w:t>
            </w:r>
            <w:r>
              <w:rPr>
                <w:rFonts w:ascii="Roboto Mono" w:eastAsia="Roboto Mono" w:hAnsi="Roboto Mono" w:cs="Roboto Mono"/>
                <w:b/>
                <w:color w:val="188038"/>
              </w:rPr>
              <w:br/>
            </w:r>
            <w:r>
              <w:t>→ Baris tabel (</w:t>
            </w:r>
            <w:r>
              <w:rPr>
                <w:i/>
              </w:rPr>
              <w:t>table row</w:t>
            </w:r>
            <w:r>
              <w:t>).</w:t>
            </w:r>
          </w:p>
          <w:p w:rsidR="00D0612F" w:rsidRDefault="0051774A">
            <w:pPr>
              <w:numPr>
                <w:ilvl w:val="1"/>
                <w:numId w:val="21"/>
              </w:numPr>
              <w:spacing w:before="0"/>
              <w:jc w:val="left"/>
              <w:rPr>
                <w:rFonts w:ascii="Arial" w:eastAsia="Arial" w:hAnsi="Arial" w:cs="Arial"/>
                <w:sz w:val="22"/>
                <w:szCs w:val="22"/>
              </w:rPr>
            </w:pPr>
            <w:r>
              <w:rPr>
                <w:b/>
              </w:rPr>
              <w:t>Baris 1</w:t>
            </w:r>
            <w:r>
              <w:t>:</w:t>
            </w:r>
            <w:r>
              <w:br/>
            </w:r>
            <w:r>
              <w:rPr>
                <w:rFonts w:ascii="Roboto Mono" w:eastAsia="Roboto Mono" w:hAnsi="Roboto Mono" w:cs="Roboto Mono"/>
                <w:color w:val="188038"/>
              </w:rPr>
              <w:t>&lt;td&gt;Baris 1, Kolom 1&lt;/td&gt;</w:t>
            </w:r>
            <w:r>
              <w:t xml:space="preserve"> → Sel kolom 1.</w:t>
            </w:r>
            <w:r>
              <w:br/>
            </w:r>
            <w:r>
              <w:rPr>
                <w:rFonts w:ascii="Roboto Mono" w:eastAsia="Roboto Mono" w:hAnsi="Roboto Mono" w:cs="Roboto Mono"/>
                <w:color w:val="188038"/>
              </w:rPr>
              <w:t>&lt;td&gt;Baris 1, Kolom 2&lt;/td&gt;</w:t>
            </w:r>
            <w:r>
              <w:t xml:space="preserve"> → Sel kolom 2.</w:t>
            </w:r>
          </w:p>
          <w:p w:rsidR="00D0612F" w:rsidRDefault="0051774A">
            <w:pPr>
              <w:numPr>
                <w:ilvl w:val="1"/>
                <w:numId w:val="21"/>
              </w:numPr>
              <w:spacing w:before="0" w:after="240"/>
              <w:jc w:val="left"/>
              <w:rPr>
                <w:rFonts w:ascii="Arial" w:eastAsia="Arial" w:hAnsi="Arial" w:cs="Arial"/>
                <w:sz w:val="22"/>
                <w:szCs w:val="22"/>
              </w:rPr>
            </w:pPr>
            <w:r>
              <w:rPr>
                <w:b/>
              </w:rPr>
              <w:t>Baris 2</w:t>
            </w:r>
            <w:r>
              <w:t>:</w:t>
            </w:r>
            <w:r>
              <w:br/>
            </w:r>
            <w:r>
              <w:rPr>
                <w:rFonts w:ascii="Roboto Mono" w:eastAsia="Roboto Mono" w:hAnsi="Roboto Mono" w:cs="Roboto Mono"/>
                <w:color w:val="188038"/>
              </w:rPr>
              <w:t>&lt;td&gt;Baris 2, Kolom 1&lt;/td&gt;</w:t>
            </w:r>
            <w:r>
              <w:rPr>
                <w:rFonts w:ascii="Roboto Mono" w:eastAsia="Roboto Mono" w:hAnsi="Roboto Mono" w:cs="Roboto Mono"/>
                <w:color w:val="188038"/>
              </w:rPr>
              <w:br/>
              <w:t>&lt;td&gt;Baris 2, Kolom 2&lt;/td&gt;</w:t>
            </w:r>
          </w:p>
          <w:p w:rsidR="00D0612F" w:rsidRDefault="0051774A">
            <w:pPr>
              <w:spacing w:before="0" w:after="240"/>
              <w:ind w:left="720" w:firstLine="0"/>
              <w:jc w:val="left"/>
            </w:pPr>
            <w:r>
              <w:rPr>
                <w:rFonts w:ascii="Roboto Mono" w:eastAsia="Roboto Mono" w:hAnsi="Roboto Mono" w:cs="Roboto Mono"/>
                <w:b/>
                <w:color w:val="188038"/>
              </w:rPr>
              <w:t>&lt;/table&gt;</w:t>
            </w:r>
            <w:r>
              <w:rPr>
                <w:rFonts w:ascii="Roboto Mono" w:eastAsia="Roboto Mono" w:hAnsi="Roboto Mono" w:cs="Roboto Mono"/>
                <w:b/>
                <w:color w:val="188038"/>
              </w:rPr>
              <w:br/>
            </w:r>
            <w:r>
              <w:t>→ Penutup tabel.</w:t>
            </w:r>
          </w:p>
          <w:p w:rsidR="00D0612F" w:rsidRDefault="0051774A">
            <w:pPr>
              <w:spacing w:before="0" w:after="240"/>
              <w:ind w:left="720" w:firstLine="0"/>
              <w:jc w:val="left"/>
            </w:pPr>
            <w:r>
              <w:rPr>
                <w:rFonts w:ascii="Roboto Mono" w:eastAsia="Roboto Mono" w:hAnsi="Roboto Mono" w:cs="Roboto Mono"/>
                <w:b/>
                <w:color w:val="188038"/>
              </w:rPr>
              <w:t>&lt;/body&gt;</w:t>
            </w:r>
            <w:r>
              <w:rPr>
                <w:rFonts w:ascii="Roboto Mono" w:eastAsia="Roboto Mono" w:hAnsi="Roboto Mono" w:cs="Roboto Mono"/>
                <w:b/>
                <w:color w:val="188038"/>
              </w:rPr>
              <w:br/>
            </w:r>
            <w:r>
              <w:t xml:space="preserve">→ Penutup bagian </w:t>
            </w:r>
            <w:r>
              <w:rPr>
                <w:rFonts w:ascii="Roboto Mono" w:eastAsia="Roboto Mono" w:hAnsi="Roboto Mono" w:cs="Roboto Mono"/>
                <w:color w:val="188038"/>
              </w:rPr>
              <w:t>&lt;body&gt;</w:t>
            </w:r>
            <w:r>
              <w:t>.</w:t>
            </w:r>
          </w:p>
          <w:p w:rsidR="00D0612F" w:rsidRDefault="0051774A">
            <w:pPr>
              <w:spacing w:before="0" w:after="240"/>
              <w:ind w:left="720" w:firstLine="0"/>
              <w:jc w:val="left"/>
            </w:pPr>
            <w:r>
              <w:rPr>
                <w:rFonts w:ascii="Roboto Mono" w:eastAsia="Roboto Mono" w:hAnsi="Roboto Mono" w:cs="Roboto Mono"/>
                <w:b/>
                <w:color w:val="188038"/>
              </w:rPr>
              <w:t>&lt;/html&gt;</w:t>
            </w:r>
            <w:r>
              <w:rPr>
                <w:rFonts w:ascii="Roboto Mono" w:eastAsia="Roboto Mono" w:hAnsi="Roboto Mono" w:cs="Roboto Mono"/>
                <w:b/>
                <w:color w:val="188038"/>
              </w:rPr>
              <w:br/>
            </w:r>
            <w:r>
              <w:t>→ Penutup dokumen HTML.</w:t>
            </w:r>
          </w:p>
          <w:p w:rsidR="00D0612F" w:rsidRDefault="0051774A">
            <w:pPr>
              <w:numPr>
                <w:ilvl w:val="0"/>
                <w:numId w:val="21"/>
              </w:numPr>
            </w:pPr>
            <w:r>
              <w:t>code</w:t>
            </w:r>
            <w:r>
              <w:br/>
            </w:r>
            <w:r>
              <w:rPr>
                <w:noProof/>
              </w:rPr>
              <w:lastRenderedPageBreak/>
              <w:drawing>
                <wp:inline distT="114300" distB="114300" distL="114300" distR="114300">
                  <wp:extent cx="4353878" cy="3465331"/>
                  <wp:effectExtent l="0" t="0" r="0" b="0"/>
                  <wp:docPr id="1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4353878" cy="3465331"/>
                          </a:xfrm>
                          <a:prstGeom prst="rect">
                            <a:avLst/>
                          </a:prstGeom>
                          <a:ln/>
                        </pic:spPr>
                      </pic:pic>
                    </a:graphicData>
                  </a:graphic>
                </wp:inline>
              </w:drawing>
            </w:r>
          </w:p>
          <w:p w:rsidR="00D0612F" w:rsidRDefault="0051774A">
            <w:pPr>
              <w:numPr>
                <w:ilvl w:val="0"/>
                <w:numId w:val="21"/>
              </w:numPr>
              <w:spacing w:before="0"/>
            </w:pPr>
            <w:r>
              <w:t>output</w:t>
            </w:r>
            <w:r>
              <w:br/>
            </w:r>
            <w:r>
              <w:rPr>
                <w:noProof/>
              </w:rPr>
              <w:drawing>
                <wp:inline distT="114300" distB="114300" distL="114300" distR="114300">
                  <wp:extent cx="2544128" cy="2089217"/>
                  <wp:effectExtent l="0" t="0" r="0" b="0"/>
                  <wp:docPr id="1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2544128" cy="2089217"/>
                          </a:xfrm>
                          <a:prstGeom prst="rect">
                            <a:avLst/>
                          </a:prstGeom>
                          <a:ln/>
                        </pic:spPr>
                      </pic:pic>
                    </a:graphicData>
                  </a:graphic>
                </wp:inline>
              </w:drawing>
            </w:r>
          </w:p>
        </w:tc>
      </w:tr>
    </w:tbl>
    <w:p w:rsidR="00D0612F" w:rsidRDefault="00D0612F"/>
    <w:p w:rsidR="00D0612F" w:rsidRDefault="0051774A">
      <w:pPr>
        <w:pStyle w:val="Heading2"/>
      </w:pPr>
      <w:r>
        <w:t>j. Table Merging</w:t>
      </w:r>
    </w:p>
    <w:p w:rsidR="00D0612F" w:rsidRDefault="0051774A">
      <w:pPr>
        <w:ind w:firstLine="0"/>
      </w:pPr>
      <w:r>
        <w:t>Contoh Tabel 3 x 3</w:t>
      </w:r>
    </w:p>
    <w:p w:rsidR="00D0612F" w:rsidRDefault="0051774A">
      <w:pPr>
        <w:ind w:firstLine="0"/>
        <w:jc w:val="center"/>
      </w:pPr>
      <w:r>
        <w:rPr>
          <w:noProof/>
        </w:rPr>
        <w:lastRenderedPageBreak/>
        <w:drawing>
          <wp:inline distT="0" distB="0" distL="0" distR="0">
            <wp:extent cx="4846320" cy="4776223"/>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4846320" cy="4776223"/>
                    </a:xfrm>
                    <a:prstGeom prst="rect">
                      <a:avLst/>
                    </a:prstGeom>
                    <a:ln/>
                  </pic:spPr>
                </pic:pic>
              </a:graphicData>
            </a:graphic>
          </wp:inline>
        </w:drawing>
      </w:r>
    </w:p>
    <w:p w:rsidR="00D0612F" w:rsidRDefault="0051774A">
      <w:pPr>
        <w:ind w:firstLine="0"/>
      </w:pPr>
      <w:r>
        <w:t xml:space="preserve">Output : </w:t>
      </w:r>
    </w:p>
    <w:p w:rsidR="00D0612F" w:rsidRDefault="0051774A">
      <w:pPr>
        <w:ind w:firstLine="0"/>
        <w:jc w:val="center"/>
      </w:pPr>
      <w:r>
        <w:rPr>
          <w:noProof/>
        </w:rPr>
        <w:drawing>
          <wp:inline distT="0" distB="0" distL="0" distR="0">
            <wp:extent cx="3811835" cy="2104912"/>
            <wp:effectExtent l="0" t="0" r="0" b="0"/>
            <wp:docPr id="1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3811835" cy="2104912"/>
                    </a:xfrm>
                    <a:prstGeom prst="rect">
                      <a:avLst/>
                    </a:prstGeom>
                    <a:ln/>
                  </pic:spPr>
                </pic:pic>
              </a:graphicData>
            </a:graphic>
          </wp:inline>
        </w:drawing>
      </w:r>
    </w:p>
    <w:p w:rsidR="00D0612F" w:rsidRDefault="0051774A">
      <w:pPr>
        <w:ind w:firstLine="0"/>
      </w:pPr>
      <w:r>
        <w:t>Instruksi :</w:t>
      </w:r>
    </w:p>
    <w:p w:rsidR="00D0612F" w:rsidRDefault="0051774A">
      <w:pPr>
        <w:numPr>
          <w:ilvl w:val="0"/>
          <w:numId w:val="5"/>
        </w:numPr>
        <w:pBdr>
          <w:top w:val="nil"/>
          <w:left w:val="nil"/>
          <w:bottom w:val="nil"/>
          <w:right w:val="nil"/>
          <w:between w:val="nil"/>
        </w:pBdr>
        <w:rPr>
          <w:color w:val="000000"/>
        </w:rPr>
      </w:pPr>
      <w:r>
        <w:rPr>
          <w:color w:val="000000"/>
        </w:rPr>
        <w:t>Jelaskan setiap baris maksud dari program tersebut!</w:t>
      </w:r>
    </w:p>
    <w:p w:rsidR="00D0612F" w:rsidRDefault="0051774A">
      <w:pPr>
        <w:numPr>
          <w:ilvl w:val="0"/>
          <w:numId w:val="5"/>
        </w:numPr>
        <w:pBdr>
          <w:top w:val="nil"/>
          <w:left w:val="nil"/>
          <w:bottom w:val="nil"/>
          <w:right w:val="nil"/>
          <w:between w:val="nil"/>
        </w:pBdr>
        <w:spacing w:before="0"/>
        <w:rPr>
          <w:color w:val="000000"/>
        </w:rPr>
      </w:pPr>
      <w:r>
        <w:rPr>
          <w:color w:val="000000"/>
        </w:rPr>
        <w:lastRenderedPageBreak/>
        <w:t>Tuliskan dan screenshoot code anda seperti di atas dengan nama anda!</w:t>
      </w:r>
    </w:p>
    <w:p w:rsidR="00D0612F" w:rsidRDefault="0051774A">
      <w:pPr>
        <w:numPr>
          <w:ilvl w:val="0"/>
          <w:numId w:val="5"/>
        </w:numPr>
        <w:pBdr>
          <w:top w:val="nil"/>
          <w:left w:val="nil"/>
          <w:bottom w:val="nil"/>
          <w:right w:val="nil"/>
          <w:between w:val="nil"/>
        </w:pBdr>
        <w:spacing w:before="0"/>
        <w:rPr>
          <w:color w:val="000000"/>
        </w:rPr>
      </w:pPr>
      <w:r>
        <w:rPr>
          <w:color w:val="000000"/>
        </w:rPr>
        <w:t>Screenshoot hasil output!</w:t>
      </w:r>
    </w:p>
    <w:tbl>
      <w:tblPr>
        <w:tblStyle w:val="affff3"/>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D0612F">
        <w:trPr>
          <w:trHeight w:val="1814"/>
        </w:trPr>
        <w:tc>
          <w:tcPr>
            <w:tcW w:w="8494" w:type="dxa"/>
          </w:tcPr>
          <w:p w:rsidR="00D0612F" w:rsidRDefault="0051774A">
            <w:pPr>
              <w:ind w:firstLine="0"/>
            </w:pPr>
            <w:r>
              <w:t>Jawaban Anda :</w:t>
            </w:r>
          </w:p>
          <w:p w:rsidR="00D0612F" w:rsidRDefault="0051774A">
            <w:pPr>
              <w:numPr>
                <w:ilvl w:val="0"/>
                <w:numId w:val="26"/>
              </w:numPr>
              <w:spacing w:before="0" w:after="240"/>
              <w:jc w:val="left"/>
              <w:rPr>
                <w:rFonts w:ascii="Arial" w:eastAsia="Arial" w:hAnsi="Arial" w:cs="Arial"/>
                <w:sz w:val="22"/>
                <w:szCs w:val="22"/>
              </w:rPr>
            </w:pPr>
            <w:r>
              <w:rPr>
                <w:rFonts w:ascii="Roboto Mono" w:eastAsia="Roboto Mono" w:hAnsi="Roboto Mono" w:cs="Roboto Mono"/>
                <w:b/>
                <w:color w:val="188038"/>
              </w:rPr>
              <w:t>&lt;!DOCTYPE html&gt;</w:t>
            </w:r>
            <w:r>
              <w:rPr>
                <w:rFonts w:ascii="Roboto Mono" w:eastAsia="Roboto Mono" w:hAnsi="Roboto Mono" w:cs="Roboto Mono"/>
                <w:b/>
                <w:color w:val="188038"/>
              </w:rPr>
              <w:br/>
            </w:r>
            <w:r>
              <w:t xml:space="preserve">→ Deklarasi bahwa dokumen menggunakan standar </w:t>
            </w:r>
            <w:r>
              <w:rPr>
                <w:b/>
              </w:rPr>
              <w:t>HTML5</w:t>
            </w:r>
            <w:r>
              <w:t>.</w:t>
            </w:r>
          </w:p>
          <w:p w:rsidR="00D0612F" w:rsidRDefault="0051774A">
            <w:pPr>
              <w:spacing w:before="0" w:after="240"/>
              <w:ind w:left="720" w:firstLine="0"/>
              <w:jc w:val="left"/>
            </w:pPr>
            <w:r>
              <w:rPr>
                <w:rFonts w:ascii="Roboto Mono" w:eastAsia="Roboto Mono" w:hAnsi="Roboto Mono" w:cs="Roboto Mono"/>
                <w:b/>
                <w:color w:val="188038"/>
              </w:rPr>
              <w:t>&lt;html lang="en"&gt;</w:t>
            </w:r>
            <w:r>
              <w:rPr>
                <w:rFonts w:ascii="Roboto Mono" w:eastAsia="Roboto Mono" w:hAnsi="Roboto Mono" w:cs="Roboto Mono"/>
                <w:b/>
                <w:color w:val="188038"/>
              </w:rPr>
              <w:br/>
            </w:r>
            <w:r>
              <w:t xml:space="preserve">→ Tag utama HTML dengan bahasa konten </w:t>
            </w:r>
            <w:r>
              <w:rPr>
                <w:b/>
              </w:rPr>
              <w:t>Bahasa Inggris</w:t>
            </w:r>
            <w:r>
              <w:t xml:space="preserve"> (</w:t>
            </w:r>
            <w:r>
              <w:rPr>
                <w:rFonts w:ascii="Roboto Mono" w:eastAsia="Roboto Mono" w:hAnsi="Roboto Mono" w:cs="Roboto Mono"/>
                <w:color w:val="188038"/>
              </w:rPr>
              <w:t>lang="en"</w:t>
            </w:r>
            <w:r>
              <w:t>).</w:t>
            </w:r>
          </w:p>
          <w:p w:rsidR="00D0612F" w:rsidRDefault="0051774A">
            <w:pPr>
              <w:spacing w:before="0" w:after="240"/>
              <w:ind w:left="720" w:firstLine="0"/>
              <w:jc w:val="left"/>
            </w:pPr>
            <w:r>
              <w:rPr>
                <w:rFonts w:ascii="Roboto Mono" w:eastAsia="Roboto Mono" w:hAnsi="Roboto Mono" w:cs="Roboto Mono"/>
                <w:b/>
                <w:color w:val="188038"/>
              </w:rPr>
              <w:t>&lt;head&gt;</w:t>
            </w:r>
            <w:r>
              <w:rPr>
                <w:rFonts w:ascii="Roboto Mono" w:eastAsia="Roboto Mono" w:hAnsi="Roboto Mono" w:cs="Roboto Mono"/>
                <w:b/>
                <w:color w:val="188038"/>
              </w:rPr>
              <w:br/>
            </w:r>
            <w:r>
              <w:t>→ Bagian untuk metadata dan pengaturan halaman (tidak ditampilkan di browser).</w:t>
            </w:r>
          </w:p>
          <w:p w:rsidR="00D0612F" w:rsidRDefault="0051774A">
            <w:pPr>
              <w:spacing w:before="0" w:after="240"/>
              <w:ind w:left="720" w:firstLine="0"/>
              <w:jc w:val="left"/>
            </w:pPr>
            <w:r>
              <w:rPr>
                <w:rFonts w:ascii="Roboto Mono" w:eastAsia="Roboto Mono" w:hAnsi="Roboto Mono" w:cs="Roboto Mono"/>
                <w:b/>
                <w:color w:val="188038"/>
              </w:rPr>
              <w:t>&lt;meta charset="UTF-8"&gt;</w:t>
            </w:r>
            <w:r>
              <w:rPr>
                <w:rFonts w:ascii="Roboto Mono" w:eastAsia="Roboto Mono" w:hAnsi="Roboto Mono" w:cs="Roboto Mono"/>
                <w:b/>
                <w:color w:val="188038"/>
              </w:rPr>
              <w:br/>
            </w:r>
            <w:r>
              <w:t xml:space="preserve">→ Menetapkan pengkodean karakter ke </w:t>
            </w:r>
            <w:r>
              <w:rPr>
                <w:b/>
              </w:rPr>
              <w:t>UTF-8</w:t>
            </w:r>
            <w:r>
              <w:t xml:space="preserve"> untuk menampilkan simbol dan huruf dengan benar.</w:t>
            </w:r>
          </w:p>
          <w:p w:rsidR="00D0612F" w:rsidRDefault="0051774A">
            <w:pPr>
              <w:spacing w:before="0" w:after="240"/>
              <w:ind w:left="720" w:firstLine="0"/>
              <w:jc w:val="left"/>
            </w:pPr>
            <w:r>
              <w:rPr>
                <w:rFonts w:ascii="Roboto Mono" w:eastAsia="Roboto Mono" w:hAnsi="Roboto Mono" w:cs="Roboto Mono"/>
                <w:b/>
                <w:color w:val="188038"/>
              </w:rPr>
              <w:t>&lt;meta name="viewport" content="width=device-width, initial-scale=1.0"&gt;</w:t>
            </w:r>
            <w:r>
              <w:rPr>
                <w:rFonts w:ascii="Roboto Mono" w:eastAsia="Roboto Mono" w:hAnsi="Roboto Mono" w:cs="Roboto Mono"/>
                <w:b/>
                <w:color w:val="188038"/>
              </w:rPr>
              <w:br/>
            </w:r>
            <w:r>
              <w:t>→ Mengoptimalkan tampilan di perangkat mobile:</w:t>
            </w:r>
          </w:p>
          <w:p w:rsidR="00D0612F" w:rsidRDefault="0051774A">
            <w:pPr>
              <w:numPr>
                <w:ilvl w:val="1"/>
                <w:numId w:val="26"/>
              </w:numPr>
              <w:spacing w:before="0"/>
              <w:jc w:val="left"/>
              <w:rPr>
                <w:rFonts w:ascii="Arial" w:eastAsia="Arial" w:hAnsi="Arial" w:cs="Arial"/>
                <w:sz w:val="22"/>
                <w:szCs w:val="22"/>
              </w:rPr>
            </w:pPr>
            <w:r>
              <w:rPr>
                <w:rFonts w:ascii="Roboto Mono" w:eastAsia="Roboto Mono" w:hAnsi="Roboto Mono" w:cs="Roboto Mono"/>
                <w:color w:val="188038"/>
              </w:rPr>
              <w:t>width=device-width</w:t>
            </w:r>
            <w:r>
              <w:t>: Sesuaikan lebar halaman dengan layar perangkat.</w:t>
            </w:r>
          </w:p>
          <w:p w:rsidR="00D0612F" w:rsidRDefault="0051774A">
            <w:pPr>
              <w:numPr>
                <w:ilvl w:val="1"/>
                <w:numId w:val="26"/>
              </w:numPr>
              <w:spacing w:before="0" w:after="240"/>
              <w:jc w:val="left"/>
              <w:rPr>
                <w:rFonts w:ascii="Arial" w:eastAsia="Arial" w:hAnsi="Arial" w:cs="Arial"/>
                <w:sz w:val="22"/>
                <w:szCs w:val="22"/>
              </w:rPr>
            </w:pPr>
            <w:r>
              <w:rPr>
                <w:rFonts w:ascii="Roboto Mono" w:eastAsia="Roboto Mono" w:hAnsi="Roboto Mono" w:cs="Roboto Mono"/>
                <w:color w:val="188038"/>
              </w:rPr>
              <w:t>initial-scale=1.0</w:t>
            </w:r>
            <w:r>
              <w:t>: Zoom awal 100%.</w:t>
            </w:r>
          </w:p>
          <w:p w:rsidR="00D0612F" w:rsidRDefault="0051774A">
            <w:pPr>
              <w:spacing w:before="0" w:after="240"/>
              <w:ind w:left="720" w:firstLine="0"/>
              <w:jc w:val="left"/>
            </w:pPr>
            <w:r>
              <w:rPr>
                <w:rFonts w:ascii="Roboto Mono" w:eastAsia="Roboto Mono" w:hAnsi="Roboto Mono" w:cs="Roboto Mono"/>
                <w:b/>
                <w:color w:val="188038"/>
              </w:rPr>
              <w:t xml:space="preserve">&lt;title&gt;HTML table merge </w:t>
            </w:r>
            <w:r w:rsidR="00B643F0">
              <w:rPr>
                <w:rFonts w:asciiTheme="minorHAnsi" w:eastAsia="Roboto Mono" w:hAnsiTheme="minorHAnsi" w:cs="Roboto Mono"/>
                <w:b/>
                <w:color w:val="188038"/>
                <w:lang w:val="en-US"/>
              </w:rPr>
              <w:t>Moh Andris Saputra</w:t>
            </w:r>
            <w:r>
              <w:rPr>
                <w:rFonts w:ascii="Roboto Mono" w:eastAsia="Roboto Mono" w:hAnsi="Roboto Mono" w:cs="Roboto Mono"/>
                <w:b/>
                <w:color w:val="188038"/>
              </w:rPr>
              <w:t>&lt;/title&gt;</w:t>
            </w:r>
            <w:r>
              <w:rPr>
                <w:rFonts w:ascii="Roboto Mono" w:eastAsia="Roboto Mono" w:hAnsi="Roboto Mono" w:cs="Roboto Mono"/>
                <w:b/>
                <w:color w:val="188038"/>
              </w:rPr>
              <w:br/>
            </w:r>
            <w:r>
              <w:t>→ Judul halaman yang muncul di tab browser.</w:t>
            </w:r>
          </w:p>
          <w:p w:rsidR="00D0612F" w:rsidRDefault="0051774A">
            <w:pPr>
              <w:spacing w:before="0" w:after="240"/>
              <w:ind w:left="720" w:firstLine="0"/>
              <w:jc w:val="left"/>
            </w:pPr>
            <w:r>
              <w:rPr>
                <w:rFonts w:ascii="Roboto Mono" w:eastAsia="Roboto Mono" w:hAnsi="Roboto Mono" w:cs="Roboto Mono"/>
                <w:b/>
                <w:color w:val="188038"/>
              </w:rPr>
              <w:t>&lt;/head&gt;</w:t>
            </w:r>
            <w:r>
              <w:rPr>
                <w:rFonts w:ascii="Roboto Mono" w:eastAsia="Roboto Mono" w:hAnsi="Roboto Mono" w:cs="Roboto Mono"/>
                <w:b/>
                <w:color w:val="188038"/>
              </w:rPr>
              <w:br/>
            </w:r>
            <w:r>
              <w:t xml:space="preserve">→ Penutup bagian </w:t>
            </w:r>
            <w:r>
              <w:rPr>
                <w:rFonts w:ascii="Roboto Mono" w:eastAsia="Roboto Mono" w:hAnsi="Roboto Mono" w:cs="Roboto Mono"/>
                <w:color w:val="188038"/>
              </w:rPr>
              <w:t>&lt;head&gt;</w:t>
            </w:r>
            <w:r>
              <w:t>.</w:t>
            </w:r>
          </w:p>
          <w:p w:rsidR="00D0612F" w:rsidRDefault="0051774A">
            <w:pPr>
              <w:spacing w:before="0" w:after="240"/>
              <w:ind w:left="720" w:firstLine="0"/>
              <w:jc w:val="left"/>
            </w:pPr>
            <w:r>
              <w:rPr>
                <w:rFonts w:ascii="Roboto Mono" w:eastAsia="Roboto Mono" w:hAnsi="Roboto Mono" w:cs="Roboto Mono"/>
                <w:b/>
                <w:color w:val="188038"/>
              </w:rPr>
              <w:t>&lt;body&gt;</w:t>
            </w:r>
            <w:r>
              <w:rPr>
                <w:rFonts w:ascii="Roboto Mono" w:eastAsia="Roboto Mono" w:hAnsi="Roboto Mono" w:cs="Roboto Mono"/>
                <w:b/>
                <w:color w:val="188038"/>
              </w:rPr>
              <w:br/>
            </w:r>
            <w:r>
              <w:t>→ Bagian untuk konten yang terlihat di halaman web.</w:t>
            </w:r>
          </w:p>
          <w:p w:rsidR="00D0612F" w:rsidRDefault="0051774A">
            <w:pPr>
              <w:spacing w:before="0" w:after="240"/>
              <w:ind w:left="720" w:firstLine="0"/>
              <w:jc w:val="left"/>
            </w:pPr>
            <w:r>
              <w:rPr>
                <w:rFonts w:ascii="Roboto Mono" w:eastAsia="Roboto Mono" w:hAnsi="Roboto Mono" w:cs="Roboto Mono"/>
                <w:b/>
                <w:color w:val="188038"/>
              </w:rPr>
              <w:t>&lt;!-- Tabel asli --&gt;</w:t>
            </w:r>
            <w:r>
              <w:rPr>
                <w:rFonts w:ascii="Roboto Mono" w:eastAsia="Roboto Mono" w:hAnsi="Roboto Mono" w:cs="Roboto Mono"/>
                <w:b/>
                <w:color w:val="188038"/>
              </w:rPr>
              <w:br/>
            </w:r>
            <w:r>
              <w:t>→ Komentar HTML (hanya untuk dokumentasi, tidak ditampilkan).</w:t>
            </w:r>
          </w:p>
          <w:p w:rsidR="00D0612F" w:rsidRDefault="0051774A">
            <w:pPr>
              <w:spacing w:before="0" w:after="240"/>
              <w:ind w:left="720" w:firstLine="0"/>
              <w:jc w:val="left"/>
            </w:pPr>
            <w:r>
              <w:rPr>
                <w:rFonts w:ascii="Roboto Mono" w:eastAsia="Roboto Mono" w:hAnsi="Roboto Mono" w:cs="Roboto Mono"/>
                <w:b/>
                <w:color w:val="188038"/>
              </w:rPr>
              <w:t>&lt;table border="1" cellspacing="0" cellpadding="10"&gt;</w:t>
            </w:r>
            <w:r>
              <w:rPr>
                <w:rFonts w:ascii="Roboto Mono" w:eastAsia="Roboto Mono" w:hAnsi="Roboto Mono" w:cs="Roboto Mono"/>
                <w:b/>
                <w:color w:val="188038"/>
              </w:rPr>
              <w:br/>
            </w:r>
            <w:r>
              <w:t>→ Membuat tabel dengan atribut:</w:t>
            </w:r>
          </w:p>
          <w:p w:rsidR="00D0612F" w:rsidRDefault="0051774A">
            <w:pPr>
              <w:numPr>
                <w:ilvl w:val="1"/>
                <w:numId w:val="26"/>
              </w:numPr>
              <w:spacing w:before="0"/>
              <w:jc w:val="left"/>
              <w:rPr>
                <w:rFonts w:ascii="Arial" w:eastAsia="Arial" w:hAnsi="Arial" w:cs="Arial"/>
                <w:sz w:val="22"/>
                <w:szCs w:val="22"/>
              </w:rPr>
            </w:pPr>
            <w:r>
              <w:rPr>
                <w:rFonts w:ascii="Roboto Mono" w:eastAsia="Roboto Mono" w:hAnsi="Roboto Mono" w:cs="Roboto Mono"/>
                <w:color w:val="188038"/>
              </w:rPr>
              <w:t>border="1"</w:t>
            </w:r>
            <w:r>
              <w:t>: Garis tabel setebal 1 piksel.</w:t>
            </w:r>
          </w:p>
          <w:p w:rsidR="00D0612F" w:rsidRDefault="0051774A">
            <w:pPr>
              <w:numPr>
                <w:ilvl w:val="1"/>
                <w:numId w:val="26"/>
              </w:numPr>
              <w:spacing w:before="0"/>
              <w:jc w:val="left"/>
              <w:rPr>
                <w:rFonts w:ascii="Arial" w:eastAsia="Arial" w:hAnsi="Arial" w:cs="Arial"/>
                <w:sz w:val="22"/>
                <w:szCs w:val="22"/>
              </w:rPr>
            </w:pPr>
            <w:r>
              <w:rPr>
                <w:rFonts w:ascii="Roboto Mono" w:eastAsia="Roboto Mono" w:hAnsi="Roboto Mono" w:cs="Roboto Mono"/>
                <w:color w:val="188038"/>
              </w:rPr>
              <w:t>cellspacing="0"</w:t>
            </w:r>
            <w:r>
              <w:t>: Tidak ada jarak antar sel.</w:t>
            </w:r>
          </w:p>
          <w:p w:rsidR="00D0612F" w:rsidRDefault="0051774A">
            <w:pPr>
              <w:numPr>
                <w:ilvl w:val="1"/>
                <w:numId w:val="26"/>
              </w:numPr>
              <w:spacing w:before="0" w:after="240"/>
              <w:jc w:val="left"/>
              <w:rPr>
                <w:rFonts w:ascii="Arial" w:eastAsia="Arial" w:hAnsi="Arial" w:cs="Arial"/>
                <w:sz w:val="22"/>
                <w:szCs w:val="22"/>
              </w:rPr>
            </w:pPr>
            <w:r>
              <w:rPr>
                <w:rFonts w:ascii="Roboto Mono" w:eastAsia="Roboto Mono" w:hAnsi="Roboto Mono" w:cs="Roboto Mono"/>
                <w:color w:val="188038"/>
              </w:rPr>
              <w:t>cellpadding="10"</w:t>
            </w:r>
            <w:r>
              <w:t>: Jarak 10 piksel antara teks dan garis sel.</w:t>
            </w:r>
          </w:p>
          <w:p w:rsidR="00D0612F" w:rsidRDefault="0051774A">
            <w:pPr>
              <w:spacing w:before="0" w:after="240"/>
              <w:ind w:left="720" w:firstLine="0"/>
              <w:jc w:val="left"/>
            </w:pPr>
            <w:r>
              <w:rPr>
                <w:rFonts w:ascii="Roboto Mono" w:eastAsia="Roboto Mono" w:hAnsi="Roboto Mono" w:cs="Roboto Mono"/>
                <w:b/>
                <w:color w:val="188038"/>
              </w:rPr>
              <w:t>&lt;tr&gt;</w:t>
            </w:r>
            <w:r>
              <w:rPr>
                <w:rFonts w:ascii="Roboto Mono" w:eastAsia="Roboto Mono" w:hAnsi="Roboto Mono" w:cs="Roboto Mono"/>
                <w:b/>
                <w:color w:val="188038"/>
              </w:rPr>
              <w:br/>
            </w:r>
            <w:r>
              <w:lastRenderedPageBreak/>
              <w:t>→ Baris tabel (</w:t>
            </w:r>
            <w:r>
              <w:rPr>
                <w:i/>
              </w:rPr>
              <w:t>table row</w:t>
            </w:r>
            <w:r>
              <w:t>).</w:t>
            </w:r>
          </w:p>
          <w:p w:rsidR="00D0612F" w:rsidRDefault="0051774A">
            <w:pPr>
              <w:numPr>
                <w:ilvl w:val="1"/>
                <w:numId w:val="26"/>
              </w:numPr>
              <w:spacing w:before="0"/>
              <w:jc w:val="left"/>
              <w:rPr>
                <w:rFonts w:ascii="Arial" w:eastAsia="Arial" w:hAnsi="Arial" w:cs="Arial"/>
                <w:sz w:val="22"/>
                <w:szCs w:val="22"/>
              </w:rPr>
            </w:pPr>
            <w:r>
              <w:rPr>
                <w:b/>
              </w:rPr>
              <w:t>Baris 1</w:t>
            </w:r>
            <w:r>
              <w:t>:</w:t>
            </w:r>
            <w:r>
              <w:br/>
            </w:r>
            <w:r>
              <w:rPr>
                <w:rFonts w:ascii="Roboto Mono" w:eastAsia="Roboto Mono" w:hAnsi="Roboto Mono" w:cs="Roboto Mono"/>
                <w:color w:val="188038"/>
              </w:rPr>
              <w:t>&lt;td&gt;1,1&lt;/td&gt;</w:t>
            </w:r>
            <w:r>
              <w:t xml:space="preserve"> → Sel kolom 1.</w:t>
            </w:r>
            <w:r>
              <w:br/>
            </w:r>
            <w:r>
              <w:rPr>
                <w:rFonts w:ascii="Roboto Mono" w:eastAsia="Roboto Mono" w:hAnsi="Roboto Mono" w:cs="Roboto Mono"/>
                <w:color w:val="188038"/>
              </w:rPr>
              <w:t>&lt;td&gt;1,2&lt;/td&gt;</w:t>
            </w:r>
            <w:r>
              <w:t xml:space="preserve"> → Sel kolom 2.</w:t>
            </w:r>
            <w:r>
              <w:br/>
            </w:r>
            <w:r>
              <w:rPr>
                <w:rFonts w:ascii="Roboto Mono" w:eastAsia="Roboto Mono" w:hAnsi="Roboto Mono" w:cs="Roboto Mono"/>
                <w:color w:val="188038"/>
              </w:rPr>
              <w:t>&lt;td&gt;1,3&lt;/td&gt;</w:t>
            </w:r>
            <w:r>
              <w:t xml:space="preserve"> → Sel kolom 3.</w:t>
            </w:r>
          </w:p>
          <w:p w:rsidR="00D0612F" w:rsidRDefault="0051774A">
            <w:pPr>
              <w:numPr>
                <w:ilvl w:val="1"/>
                <w:numId w:val="26"/>
              </w:numPr>
              <w:spacing w:before="0"/>
              <w:jc w:val="left"/>
              <w:rPr>
                <w:rFonts w:ascii="Arial" w:eastAsia="Arial" w:hAnsi="Arial" w:cs="Arial"/>
                <w:sz w:val="22"/>
                <w:szCs w:val="22"/>
              </w:rPr>
            </w:pPr>
            <w:r>
              <w:rPr>
                <w:b/>
              </w:rPr>
              <w:t>Baris 2</w:t>
            </w:r>
            <w:r>
              <w:t>:</w:t>
            </w:r>
            <w:r>
              <w:br/>
            </w:r>
            <w:r>
              <w:rPr>
                <w:rFonts w:ascii="Roboto Mono" w:eastAsia="Roboto Mono" w:hAnsi="Roboto Mono" w:cs="Roboto Mono"/>
                <w:color w:val="188038"/>
              </w:rPr>
              <w:t>&lt;td&gt;2,1&lt;/td&gt;</w:t>
            </w:r>
            <w:r>
              <w:t xml:space="preserve">, </w:t>
            </w:r>
            <w:r>
              <w:rPr>
                <w:rFonts w:ascii="Roboto Mono" w:eastAsia="Roboto Mono" w:hAnsi="Roboto Mono" w:cs="Roboto Mono"/>
                <w:color w:val="188038"/>
              </w:rPr>
              <w:t>&lt;td&gt;2,2&lt;/td&gt;</w:t>
            </w:r>
            <w:r>
              <w:t xml:space="preserve">, </w:t>
            </w:r>
            <w:r>
              <w:rPr>
                <w:rFonts w:ascii="Roboto Mono" w:eastAsia="Roboto Mono" w:hAnsi="Roboto Mono" w:cs="Roboto Mono"/>
                <w:color w:val="188038"/>
              </w:rPr>
              <w:t>&lt;td&gt;2,3&lt;/td&gt;</w:t>
            </w:r>
            <w:r>
              <w:t>.</w:t>
            </w:r>
          </w:p>
          <w:p w:rsidR="00D0612F" w:rsidRDefault="0051774A">
            <w:pPr>
              <w:numPr>
                <w:ilvl w:val="1"/>
                <w:numId w:val="26"/>
              </w:numPr>
              <w:spacing w:before="0" w:after="240"/>
              <w:jc w:val="left"/>
              <w:rPr>
                <w:rFonts w:ascii="Arial" w:eastAsia="Arial" w:hAnsi="Arial" w:cs="Arial"/>
                <w:sz w:val="22"/>
                <w:szCs w:val="22"/>
              </w:rPr>
            </w:pPr>
            <w:r>
              <w:rPr>
                <w:b/>
              </w:rPr>
              <w:t>Baris 3</w:t>
            </w:r>
            <w:r>
              <w:t>:</w:t>
            </w:r>
            <w:r>
              <w:br/>
            </w:r>
            <w:r>
              <w:rPr>
                <w:rFonts w:ascii="Roboto Mono" w:eastAsia="Roboto Mono" w:hAnsi="Roboto Mono" w:cs="Roboto Mono"/>
                <w:color w:val="188038"/>
              </w:rPr>
              <w:t>&lt;td&gt;3,1&lt;/td&gt;</w:t>
            </w:r>
            <w:r>
              <w:t xml:space="preserve">, </w:t>
            </w:r>
            <w:r>
              <w:rPr>
                <w:rFonts w:ascii="Roboto Mono" w:eastAsia="Roboto Mono" w:hAnsi="Roboto Mono" w:cs="Roboto Mono"/>
                <w:color w:val="188038"/>
              </w:rPr>
              <w:t>&lt;td&gt;3,2&lt;/td&gt;</w:t>
            </w:r>
            <w:r>
              <w:t xml:space="preserve">, </w:t>
            </w:r>
            <w:r>
              <w:rPr>
                <w:rFonts w:ascii="Roboto Mono" w:eastAsia="Roboto Mono" w:hAnsi="Roboto Mono" w:cs="Roboto Mono"/>
                <w:color w:val="188038"/>
              </w:rPr>
              <w:t>&lt;td&gt;3,3&lt;/td&gt;</w:t>
            </w:r>
            <w:r>
              <w:t>.</w:t>
            </w:r>
          </w:p>
          <w:p w:rsidR="00D0612F" w:rsidRDefault="0051774A">
            <w:pPr>
              <w:spacing w:before="0" w:after="240"/>
              <w:ind w:left="720" w:firstLine="0"/>
              <w:jc w:val="left"/>
            </w:pPr>
            <w:r>
              <w:rPr>
                <w:rFonts w:ascii="Roboto Mono" w:eastAsia="Roboto Mono" w:hAnsi="Roboto Mono" w:cs="Roboto Mono"/>
                <w:b/>
                <w:color w:val="188038"/>
              </w:rPr>
              <w:t>&lt;/table&gt;</w:t>
            </w:r>
            <w:r>
              <w:rPr>
                <w:rFonts w:ascii="Roboto Mono" w:eastAsia="Roboto Mono" w:hAnsi="Roboto Mono" w:cs="Roboto Mono"/>
                <w:b/>
                <w:color w:val="188038"/>
              </w:rPr>
              <w:br/>
            </w:r>
            <w:r>
              <w:t>→ Penutup tabel.</w:t>
            </w:r>
          </w:p>
          <w:p w:rsidR="00D0612F" w:rsidRDefault="0051774A">
            <w:pPr>
              <w:spacing w:before="0" w:after="240"/>
              <w:ind w:left="720" w:firstLine="0"/>
              <w:jc w:val="left"/>
            </w:pPr>
            <w:r>
              <w:rPr>
                <w:rFonts w:ascii="Roboto Mono" w:eastAsia="Roboto Mono" w:hAnsi="Roboto Mono" w:cs="Roboto Mono"/>
                <w:b/>
                <w:color w:val="188038"/>
              </w:rPr>
              <w:t>&lt;/body&gt;</w:t>
            </w:r>
            <w:r>
              <w:rPr>
                <w:rFonts w:ascii="Roboto Mono" w:eastAsia="Roboto Mono" w:hAnsi="Roboto Mono" w:cs="Roboto Mono"/>
                <w:b/>
                <w:color w:val="188038"/>
              </w:rPr>
              <w:br/>
            </w:r>
            <w:r>
              <w:t xml:space="preserve">→ Penutup bagian </w:t>
            </w:r>
            <w:r>
              <w:rPr>
                <w:rFonts w:ascii="Roboto Mono" w:eastAsia="Roboto Mono" w:hAnsi="Roboto Mono" w:cs="Roboto Mono"/>
                <w:color w:val="188038"/>
              </w:rPr>
              <w:t>&lt;body&gt;</w:t>
            </w:r>
            <w:r>
              <w:t>.</w:t>
            </w:r>
          </w:p>
          <w:p w:rsidR="00D0612F" w:rsidRDefault="0051774A">
            <w:pPr>
              <w:spacing w:before="0" w:after="240"/>
              <w:ind w:left="720" w:firstLine="0"/>
              <w:jc w:val="left"/>
            </w:pPr>
            <w:r>
              <w:rPr>
                <w:rFonts w:ascii="Roboto Mono" w:eastAsia="Roboto Mono" w:hAnsi="Roboto Mono" w:cs="Roboto Mono"/>
                <w:b/>
                <w:color w:val="188038"/>
              </w:rPr>
              <w:t>&lt;/html&gt;</w:t>
            </w:r>
            <w:r>
              <w:rPr>
                <w:rFonts w:ascii="Roboto Mono" w:eastAsia="Roboto Mono" w:hAnsi="Roboto Mono" w:cs="Roboto Mono"/>
                <w:b/>
                <w:color w:val="188038"/>
              </w:rPr>
              <w:br/>
            </w:r>
            <w:r>
              <w:t>→ Penutup dokumen HTML.</w:t>
            </w:r>
          </w:p>
          <w:p w:rsidR="00D0612F" w:rsidRDefault="0051774A">
            <w:pPr>
              <w:numPr>
                <w:ilvl w:val="0"/>
                <w:numId w:val="26"/>
              </w:numPr>
            </w:pPr>
            <w:r>
              <w:t>code</w:t>
            </w:r>
            <w:r>
              <w:br/>
            </w:r>
            <w:r>
              <w:rPr>
                <w:noProof/>
              </w:rPr>
              <w:drawing>
                <wp:inline distT="114300" distB="114300" distL="114300" distR="114300">
                  <wp:extent cx="3563303" cy="3255849"/>
                  <wp:effectExtent l="0" t="0" r="0" b="0"/>
                  <wp:docPr id="1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3563303" cy="3255849"/>
                          </a:xfrm>
                          <a:prstGeom prst="rect">
                            <a:avLst/>
                          </a:prstGeom>
                          <a:ln/>
                        </pic:spPr>
                      </pic:pic>
                    </a:graphicData>
                  </a:graphic>
                </wp:inline>
              </w:drawing>
            </w:r>
          </w:p>
          <w:p w:rsidR="00D0612F" w:rsidRDefault="0051774A">
            <w:pPr>
              <w:numPr>
                <w:ilvl w:val="0"/>
                <w:numId w:val="26"/>
              </w:numPr>
              <w:spacing w:before="0"/>
            </w:pPr>
            <w:r>
              <w:t>output</w:t>
            </w:r>
            <w:r>
              <w:br/>
            </w:r>
            <w:r>
              <w:rPr>
                <w:noProof/>
              </w:rPr>
              <w:lastRenderedPageBreak/>
              <w:drawing>
                <wp:inline distT="114300" distB="114300" distL="114300" distR="114300">
                  <wp:extent cx="2477453" cy="2229707"/>
                  <wp:effectExtent l="0" t="0" r="0" b="0"/>
                  <wp:docPr id="1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2477453" cy="2229707"/>
                          </a:xfrm>
                          <a:prstGeom prst="rect">
                            <a:avLst/>
                          </a:prstGeom>
                          <a:ln/>
                        </pic:spPr>
                      </pic:pic>
                    </a:graphicData>
                  </a:graphic>
                </wp:inline>
              </w:drawing>
            </w:r>
          </w:p>
        </w:tc>
      </w:tr>
    </w:tbl>
    <w:p w:rsidR="00D0612F" w:rsidRDefault="00D0612F">
      <w:pPr>
        <w:ind w:firstLine="0"/>
      </w:pPr>
    </w:p>
    <w:p w:rsidR="00D0612F" w:rsidRDefault="0051774A">
      <w:pPr>
        <w:ind w:firstLine="0"/>
      </w:pPr>
      <w:r>
        <w:t>Contoh Colspan / menggabungkan Kolom</w:t>
      </w:r>
    </w:p>
    <w:p w:rsidR="00D0612F" w:rsidRDefault="0051774A">
      <w:pPr>
        <w:ind w:firstLine="0"/>
      </w:pPr>
      <w:r>
        <w:rPr>
          <w:noProof/>
        </w:rPr>
        <w:lastRenderedPageBreak/>
        <w:drawing>
          <wp:inline distT="0" distB="0" distL="0" distR="0">
            <wp:extent cx="5400040" cy="5185410"/>
            <wp:effectExtent l="0" t="0" r="0" b="0"/>
            <wp:docPr id="1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400040" cy="5185410"/>
                    </a:xfrm>
                    <a:prstGeom prst="rect">
                      <a:avLst/>
                    </a:prstGeom>
                    <a:ln/>
                  </pic:spPr>
                </pic:pic>
              </a:graphicData>
            </a:graphic>
          </wp:inline>
        </w:drawing>
      </w:r>
    </w:p>
    <w:p w:rsidR="00D0612F" w:rsidRDefault="0051774A">
      <w:pPr>
        <w:ind w:firstLine="0"/>
      </w:pPr>
      <w:r>
        <w:t>Output :</w:t>
      </w:r>
    </w:p>
    <w:p w:rsidR="00D0612F" w:rsidRDefault="0051774A">
      <w:pPr>
        <w:ind w:firstLine="0"/>
        <w:jc w:val="center"/>
      </w:pPr>
      <w:r>
        <w:rPr>
          <w:noProof/>
        </w:rPr>
        <w:drawing>
          <wp:inline distT="0" distB="0" distL="0" distR="0">
            <wp:extent cx="3711339" cy="1867439"/>
            <wp:effectExtent l="0" t="0" r="0" b="0"/>
            <wp:docPr id="1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3711339" cy="1867439"/>
                    </a:xfrm>
                    <a:prstGeom prst="rect">
                      <a:avLst/>
                    </a:prstGeom>
                    <a:ln/>
                  </pic:spPr>
                </pic:pic>
              </a:graphicData>
            </a:graphic>
          </wp:inline>
        </w:drawing>
      </w:r>
    </w:p>
    <w:p w:rsidR="00D0612F" w:rsidRDefault="0051774A">
      <w:pPr>
        <w:ind w:firstLine="0"/>
      </w:pPr>
      <w:r>
        <w:t>Instruksi :</w:t>
      </w:r>
    </w:p>
    <w:p w:rsidR="00D0612F" w:rsidRDefault="0051774A">
      <w:pPr>
        <w:numPr>
          <w:ilvl w:val="0"/>
          <w:numId w:val="6"/>
        </w:numPr>
        <w:pBdr>
          <w:top w:val="nil"/>
          <w:left w:val="nil"/>
          <w:bottom w:val="nil"/>
          <w:right w:val="nil"/>
          <w:between w:val="nil"/>
        </w:pBdr>
        <w:rPr>
          <w:color w:val="000000"/>
        </w:rPr>
      </w:pPr>
      <w:r>
        <w:rPr>
          <w:color w:val="000000"/>
        </w:rPr>
        <w:lastRenderedPageBreak/>
        <w:t>Jelaskan setiap baris maksud dari program tersebut!</w:t>
      </w:r>
    </w:p>
    <w:p w:rsidR="00D0612F" w:rsidRDefault="0051774A">
      <w:pPr>
        <w:numPr>
          <w:ilvl w:val="0"/>
          <w:numId w:val="6"/>
        </w:numPr>
        <w:pBdr>
          <w:top w:val="nil"/>
          <w:left w:val="nil"/>
          <w:bottom w:val="nil"/>
          <w:right w:val="nil"/>
          <w:between w:val="nil"/>
        </w:pBdr>
        <w:spacing w:before="0"/>
        <w:rPr>
          <w:color w:val="000000"/>
        </w:rPr>
      </w:pPr>
      <w:r>
        <w:rPr>
          <w:color w:val="000000"/>
        </w:rPr>
        <w:t>Tuliskan dan screenshoot code anda seperti di atas dengan nama anda!</w:t>
      </w:r>
    </w:p>
    <w:p w:rsidR="00D0612F" w:rsidRDefault="0051774A">
      <w:pPr>
        <w:numPr>
          <w:ilvl w:val="0"/>
          <w:numId w:val="6"/>
        </w:numPr>
        <w:pBdr>
          <w:top w:val="nil"/>
          <w:left w:val="nil"/>
          <w:bottom w:val="nil"/>
          <w:right w:val="nil"/>
          <w:between w:val="nil"/>
        </w:pBdr>
        <w:spacing w:before="0"/>
        <w:rPr>
          <w:color w:val="000000"/>
        </w:rPr>
      </w:pPr>
      <w:r>
        <w:rPr>
          <w:color w:val="000000"/>
        </w:rPr>
        <w:t>Screenshoot hasil output!</w:t>
      </w:r>
    </w:p>
    <w:tbl>
      <w:tblPr>
        <w:tblStyle w:val="affff4"/>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D0612F">
        <w:trPr>
          <w:trHeight w:val="1814"/>
        </w:trPr>
        <w:tc>
          <w:tcPr>
            <w:tcW w:w="8494" w:type="dxa"/>
          </w:tcPr>
          <w:p w:rsidR="00D0612F" w:rsidRDefault="0051774A">
            <w:pPr>
              <w:ind w:firstLine="0"/>
            </w:pPr>
            <w:r>
              <w:t>Jawaban Anda :</w:t>
            </w:r>
          </w:p>
          <w:p w:rsidR="00D0612F" w:rsidRDefault="0051774A">
            <w:pPr>
              <w:numPr>
                <w:ilvl w:val="0"/>
                <w:numId w:val="27"/>
              </w:numPr>
              <w:spacing w:before="0" w:after="240"/>
              <w:jc w:val="left"/>
              <w:rPr>
                <w:rFonts w:ascii="Arial" w:eastAsia="Arial" w:hAnsi="Arial" w:cs="Arial"/>
                <w:sz w:val="22"/>
                <w:szCs w:val="22"/>
              </w:rPr>
            </w:pPr>
            <w:r>
              <w:rPr>
                <w:rFonts w:ascii="Roboto Mono" w:eastAsia="Roboto Mono" w:hAnsi="Roboto Mono" w:cs="Roboto Mono"/>
                <w:b/>
                <w:color w:val="188038"/>
              </w:rPr>
              <w:t>&lt;!DOCTYPE html&gt;</w:t>
            </w:r>
            <w:r>
              <w:rPr>
                <w:rFonts w:ascii="Roboto Mono" w:eastAsia="Roboto Mono" w:hAnsi="Roboto Mono" w:cs="Roboto Mono"/>
                <w:b/>
                <w:color w:val="188038"/>
              </w:rPr>
              <w:br/>
            </w:r>
            <w:r>
              <w:t xml:space="preserve">→ Deklarasi bahwa dokumen menggunakan standar </w:t>
            </w:r>
            <w:r>
              <w:rPr>
                <w:b/>
              </w:rPr>
              <w:t>HTML5</w:t>
            </w:r>
            <w:r>
              <w:t>.</w:t>
            </w:r>
          </w:p>
          <w:p w:rsidR="00D0612F" w:rsidRDefault="0051774A">
            <w:pPr>
              <w:spacing w:before="0" w:after="240"/>
              <w:ind w:left="720" w:firstLine="0"/>
              <w:jc w:val="left"/>
            </w:pPr>
            <w:r>
              <w:rPr>
                <w:rFonts w:ascii="Roboto Mono" w:eastAsia="Roboto Mono" w:hAnsi="Roboto Mono" w:cs="Roboto Mono"/>
                <w:b/>
                <w:color w:val="188038"/>
              </w:rPr>
              <w:t>&lt;html lang="en"&gt;</w:t>
            </w:r>
            <w:r>
              <w:rPr>
                <w:rFonts w:ascii="Roboto Mono" w:eastAsia="Roboto Mono" w:hAnsi="Roboto Mono" w:cs="Roboto Mono"/>
                <w:b/>
                <w:color w:val="188038"/>
              </w:rPr>
              <w:br/>
            </w:r>
            <w:r>
              <w:t xml:space="preserve">→ Tag utama HTML dengan bahasa konten </w:t>
            </w:r>
            <w:r>
              <w:rPr>
                <w:b/>
              </w:rPr>
              <w:t>Bahasa Inggris</w:t>
            </w:r>
            <w:r>
              <w:t xml:space="preserve"> (</w:t>
            </w:r>
            <w:r>
              <w:rPr>
                <w:rFonts w:ascii="Roboto Mono" w:eastAsia="Roboto Mono" w:hAnsi="Roboto Mono" w:cs="Roboto Mono"/>
                <w:color w:val="188038"/>
              </w:rPr>
              <w:t>lang="en"</w:t>
            </w:r>
            <w:r>
              <w:t>).</w:t>
            </w:r>
          </w:p>
          <w:p w:rsidR="00D0612F" w:rsidRDefault="0051774A">
            <w:pPr>
              <w:spacing w:before="0" w:after="240"/>
              <w:ind w:left="720" w:firstLine="0"/>
              <w:jc w:val="left"/>
            </w:pPr>
            <w:r>
              <w:rPr>
                <w:rFonts w:ascii="Roboto Mono" w:eastAsia="Roboto Mono" w:hAnsi="Roboto Mono" w:cs="Roboto Mono"/>
                <w:b/>
                <w:color w:val="188038"/>
              </w:rPr>
              <w:t>&lt;head&gt;</w:t>
            </w:r>
            <w:r>
              <w:rPr>
                <w:rFonts w:ascii="Roboto Mono" w:eastAsia="Roboto Mono" w:hAnsi="Roboto Mono" w:cs="Roboto Mono"/>
                <w:b/>
                <w:color w:val="188038"/>
              </w:rPr>
              <w:br/>
            </w:r>
            <w:r>
              <w:t>→ Bagian untuk metadata dan pengaturan halaman (tidak ditampilkan di browser).</w:t>
            </w:r>
          </w:p>
          <w:p w:rsidR="00D0612F" w:rsidRDefault="0051774A">
            <w:pPr>
              <w:spacing w:before="0" w:after="240"/>
              <w:ind w:left="720" w:firstLine="0"/>
              <w:jc w:val="left"/>
            </w:pPr>
            <w:r>
              <w:rPr>
                <w:rFonts w:ascii="Roboto Mono" w:eastAsia="Roboto Mono" w:hAnsi="Roboto Mono" w:cs="Roboto Mono"/>
                <w:b/>
                <w:color w:val="188038"/>
              </w:rPr>
              <w:t>&lt;meta charset="UTF-8"&gt;</w:t>
            </w:r>
            <w:r>
              <w:rPr>
                <w:rFonts w:ascii="Roboto Mono" w:eastAsia="Roboto Mono" w:hAnsi="Roboto Mono" w:cs="Roboto Mono"/>
                <w:b/>
                <w:color w:val="188038"/>
              </w:rPr>
              <w:br/>
            </w:r>
            <w:r>
              <w:t xml:space="preserve">→ Menetapkan pengkodean karakter ke </w:t>
            </w:r>
            <w:r>
              <w:rPr>
                <w:b/>
              </w:rPr>
              <w:t>UTF-8</w:t>
            </w:r>
            <w:r>
              <w:t xml:space="preserve"> agar simbol dan huruf tampil benar.</w:t>
            </w:r>
          </w:p>
          <w:p w:rsidR="00D0612F" w:rsidRDefault="0051774A">
            <w:pPr>
              <w:spacing w:before="0" w:after="240"/>
              <w:ind w:left="720" w:firstLine="0"/>
              <w:jc w:val="left"/>
            </w:pPr>
            <w:r>
              <w:rPr>
                <w:rFonts w:ascii="Roboto Mono" w:eastAsia="Roboto Mono" w:hAnsi="Roboto Mono" w:cs="Roboto Mono"/>
                <w:b/>
                <w:color w:val="188038"/>
              </w:rPr>
              <w:t>&lt;meta name="viewport" content="width=device-width, initial-scale=1.0"&gt;</w:t>
            </w:r>
            <w:r>
              <w:rPr>
                <w:rFonts w:ascii="Roboto Mono" w:eastAsia="Roboto Mono" w:hAnsi="Roboto Mono" w:cs="Roboto Mono"/>
                <w:b/>
                <w:color w:val="188038"/>
              </w:rPr>
              <w:br/>
            </w:r>
            <w:r>
              <w:t>→ Mengoptimalkan tampilan di perangkat mobile:</w:t>
            </w:r>
          </w:p>
          <w:p w:rsidR="00D0612F" w:rsidRDefault="0051774A">
            <w:pPr>
              <w:numPr>
                <w:ilvl w:val="1"/>
                <w:numId w:val="27"/>
              </w:numPr>
              <w:spacing w:before="0"/>
              <w:jc w:val="left"/>
              <w:rPr>
                <w:rFonts w:ascii="Arial" w:eastAsia="Arial" w:hAnsi="Arial" w:cs="Arial"/>
                <w:sz w:val="22"/>
                <w:szCs w:val="22"/>
              </w:rPr>
            </w:pPr>
            <w:r>
              <w:rPr>
                <w:rFonts w:ascii="Roboto Mono" w:eastAsia="Roboto Mono" w:hAnsi="Roboto Mono" w:cs="Roboto Mono"/>
                <w:color w:val="188038"/>
              </w:rPr>
              <w:t>width=device-width</w:t>
            </w:r>
            <w:r>
              <w:t>: Lebar halaman sesuai lebar layar perangkat.</w:t>
            </w:r>
          </w:p>
          <w:p w:rsidR="00D0612F" w:rsidRDefault="0051774A">
            <w:pPr>
              <w:numPr>
                <w:ilvl w:val="1"/>
                <w:numId w:val="27"/>
              </w:numPr>
              <w:spacing w:before="0" w:after="240"/>
              <w:jc w:val="left"/>
              <w:rPr>
                <w:rFonts w:ascii="Arial" w:eastAsia="Arial" w:hAnsi="Arial" w:cs="Arial"/>
                <w:sz w:val="22"/>
                <w:szCs w:val="22"/>
              </w:rPr>
            </w:pPr>
            <w:r>
              <w:rPr>
                <w:rFonts w:ascii="Roboto Mono" w:eastAsia="Roboto Mono" w:hAnsi="Roboto Mono" w:cs="Roboto Mono"/>
                <w:color w:val="188038"/>
              </w:rPr>
              <w:t>initial-scale=1.0</w:t>
            </w:r>
            <w:r>
              <w:t>: Zoom awal 100%.</w:t>
            </w:r>
          </w:p>
          <w:p w:rsidR="00D0612F" w:rsidRDefault="0051774A">
            <w:pPr>
              <w:spacing w:before="0" w:after="240"/>
              <w:ind w:left="720" w:firstLine="0"/>
              <w:jc w:val="left"/>
            </w:pPr>
            <w:r>
              <w:rPr>
                <w:rFonts w:ascii="Roboto Mono" w:eastAsia="Roboto Mono" w:hAnsi="Roboto Mono" w:cs="Roboto Mono"/>
                <w:b/>
                <w:color w:val="188038"/>
              </w:rPr>
              <w:t xml:space="preserve">&lt;title&gt;HTML table merge </w:t>
            </w:r>
            <w:r w:rsidR="00B643F0">
              <w:rPr>
                <w:rFonts w:asciiTheme="minorHAnsi" w:eastAsia="Roboto Mono" w:hAnsiTheme="minorHAnsi" w:cs="Roboto Mono"/>
                <w:b/>
                <w:color w:val="188038"/>
                <w:lang w:val="en-US"/>
              </w:rPr>
              <w:t>Moh Andris Saputra</w:t>
            </w:r>
            <w:r>
              <w:rPr>
                <w:rFonts w:ascii="Roboto Mono" w:eastAsia="Roboto Mono" w:hAnsi="Roboto Mono" w:cs="Roboto Mono"/>
                <w:b/>
                <w:color w:val="188038"/>
              </w:rPr>
              <w:t>&lt;/title&gt;</w:t>
            </w:r>
            <w:r>
              <w:rPr>
                <w:rFonts w:ascii="Roboto Mono" w:eastAsia="Roboto Mono" w:hAnsi="Roboto Mono" w:cs="Roboto Mono"/>
                <w:b/>
                <w:color w:val="188038"/>
              </w:rPr>
              <w:br/>
            </w:r>
            <w:r>
              <w:t>→ Judul halaman yang muncul di tab browser.</w:t>
            </w:r>
          </w:p>
          <w:p w:rsidR="00D0612F" w:rsidRDefault="0051774A">
            <w:pPr>
              <w:spacing w:before="0" w:after="240"/>
              <w:ind w:left="720" w:firstLine="0"/>
              <w:jc w:val="left"/>
            </w:pPr>
            <w:r>
              <w:rPr>
                <w:rFonts w:ascii="Roboto Mono" w:eastAsia="Roboto Mono" w:hAnsi="Roboto Mono" w:cs="Roboto Mono"/>
                <w:b/>
                <w:color w:val="188038"/>
              </w:rPr>
              <w:t>&lt;/head&gt;</w:t>
            </w:r>
            <w:r>
              <w:rPr>
                <w:rFonts w:ascii="Roboto Mono" w:eastAsia="Roboto Mono" w:hAnsi="Roboto Mono" w:cs="Roboto Mono"/>
                <w:b/>
                <w:color w:val="188038"/>
              </w:rPr>
              <w:br/>
            </w:r>
            <w:r>
              <w:t xml:space="preserve">→ Penutup bagian </w:t>
            </w:r>
            <w:r>
              <w:rPr>
                <w:rFonts w:ascii="Roboto Mono" w:eastAsia="Roboto Mono" w:hAnsi="Roboto Mono" w:cs="Roboto Mono"/>
                <w:color w:val="188038"/>
              </w:rPr>
              <w:t>&lt;head&gt;</w:t>
            </w:r>
            <w:r>
              <w:t>.</w:t>
            </w:r>
          </w:p>
          <w:p w:rsidR="00D0612F" w:rsidRDefault="0051774A">
            <w:pPr>
              <w:spacing w:before="0" w:after="240"/>
              <w:ind w:left="720" w:firstLine="0"/>
              <w:jc w:val="left"/>
            </w:pPr>
            <w:r>
              <w:rPr>
                <w:rFonts w:ascii="Roboto Mono" w:eastAsia="Roboto Mono" w:hAnsi="Roboto Mono" w:cs="Roboto Mono"/>
                <w:b/>
                <w:color w:val="188038"/>
              </w:rPr>
              <w:t>&lt;body&gt;</w:t>
            </w:r>
            <w:r>
              <w:rPr>
                <w:rFonts w:ascii="Roboto Mono" w:eastAsia="Roboto Mono" w:hAnsi="Roboto Mono" w:cs="Roboto Mono"/>
                <w:b/>
                <w:color w:val="188038"/>
              </w:rPr>
              <w:br/>
            </w:r>
            <w:r>
              <w:t>→ Bagian untuk konten yang terlihat di halaman web.</w:t>
            </w:r>
          </w:p>
          <w:p w:rsidR="00D0612F" w:rsidRDefault="0051774A">
            <w:pPr>
              <w:spacing w:before="0" w:after="240"/>
              <w:ind w:left="720" w:firstLine="0"/>
              <w:jc w:val="left"/>
            </w:pPr>
            <w:r>
              <w:rPr>
                <w:rFonts w:ascii="Roboto Mono" w:eastAsia="Roboto Mono" w:hAnsi="Roboto Mono" w:cs="Roboto Mono"/>
                <w:b/>
                <w:color w:val="188038"/>
              </w:rPr>
              <w:t>&lt;!-- Gabungan tabel 1,2 dan 1,3 --&gt;</w:t>
            </w:r>
            <w:r>
              <w:rPr>
                <w:rFonts w:ascii="Roboto Mono" w:eastAsia="Roboto Mono" w:hAnsi="Roboto Mono" w:cs="Roboto Mono"/>
                <w:b/>
                <w:color w:val="188038"/>
              </w:rPr>
              <w:br/>
            </w:r>
            <w:r>
              <w:t>→ Komentar HTML untuk menandai bagian penggabungan sel tabel.</w:t>
            </w:r>
          </w:p>
          <w:p w:rsidR="00D0612F" w:rsidRDefault="0051774A">
            <w:pPr>
              <w:spacing w:before="0" w:after="240"/>
              <w:ind w:left="720" w:firstLine="0"/>
              <w:jc w:val="left"/>
            </w:pPr>
            <w:r>
              <w:rPr>
                <w:rFonts w:ascii="Roboto Mono" w:eastAsia="Roboto Mono" w:hAnsi="Roboto Mono" w:cs="Roboto Mono"/>
                <w:b/>
                <w:color w:val="188038"/>
              </w:rPr>
              <w:t>&lt;table border="1" cellspacing="0" cellpadding="10"&gt;</w:t>
            </w:r>
            <w:r>
              <w:rPr>
                <w:rFonts w:ascii="Roboto Mono" w:eastAsia="Roboto Mono" w:hAnsi="Roboto Mono" w:cs="Roboto Mono"/>
                <w:b/>
                <w:color w:val="188038"/>
              </w:rPr>
              <w:br/>
            </w:r>
            <w:r>
              <w:t>→ Membuat tabel dengan atribut:</w:t>
            </w:r>
          </w:p>
          <w:p w:rsidR="00D0612F" w:rsidRDefault="0051774A">
            <w:pPr>
              <w:numPr>
                <w:ilvl w:val="1"/>
                <w:numId w:val="27"/>
              </w:numPr>
              <w:spacing w:before="0"/>
              <w:jc w:val="left"/>
              <w:rPr>
                <w:rFonts w:ascii="Arial" w:eastAsia="Arial" w:hAnsi="Arial" w:cs="Arial"/>
                <w:sz w:val="22"/>
                <w:szCs w:val="22"/>
              </w:rPr>
            </w:pPr>
            <w:r>
              <w:rPr>
                <w:rFonts w:ascii="Roboto Mono" w:eastAsia="Roboto Mono" w:hAnsi="Roboto Mono" w:cs="Roboto Mono"/>
                <w:color w:val="188038"/>
              </w:rPr>
              <w:t>border="1"</w:t>
            </w:r>
            <w:r>
              <w:t>: Garis tabel setebal 1 piksel.</w:t>
            </w:r>
          </w:p>
          <w:p w:rsidR="00D0612F" w:rsidRDefault="0051774A">
            <w:pPr>
              <w:numPr>
                <w:ilvl w:val="1"/>
                <w:numId w:val="27"/>
              </w:numPr>
              <w:spacing w:before="0"/>
              <w:jc w:val="left"/>
              <w:rPr>
                <w:rFonts w:ascii="Arial" w:eastAsia="Arial" w:hAnsi="Arial" w:cs="Arial"/>
                <w:sz w:val="22"/>
                <w:szCs w:val="22"/>
              </w:rPr>
            </w:pPr>
            <w:r>
              <w:rPr>
                <w:rFonts w:ascii="Roboto Mono" w:eastAsia="Roboto Mono" w:hAnsi="Roboto Mono" w:cs="Roboto Mono"/>
                <w:color w:val="188038"/>
              </w:rPr>
              <w:t>cellspacing="0"</w:t>
            </w:r>
            <w:r>
              <w:t>: Tidak ada jarak antar sel.</w:t>
            </w:r>
          </w:p>
          <w:p w:rsidR="00D0612F" w:rsidRDefault="0051774A">
            <w:pPr>
              <w:numPr>
                <w:ilvl w:val="1"/>
                <w:numId w:val="27"/>
              </w:numPr>
              <w:spacing w:before="0" w:after="240"/>
              <w:jc w:val="left"/>
              <w:rPr>
                <w:rFonts w:ascii="Arial" w:eastAsia="Arial" w:hAnsi="Arial" w:cs="Arial"/>
                <w:sz w:val="22"/>
                <w:szCs w:val="22"/>
              </w:rPr>
            </w:pPr>
            <w:r>
              <w:rPr>
                <w:rFonts w:ascii="Roboto Mono" w:eastAsia="Roboto Mono" w:hAnsi="Roboto Mono" w:cs="Roboto Mono"/>
                <w:color w:val="188038"/>
              </w:rPr>
              <w:t>cellpadding="10"</w:t>
            </w:r>
            <w:r>
              <w:t>: Jarak 10 piksel antara teks dan garis sel.</w:t>
            </w:r>
          </w:p>
          <w:p w:rsidR="00D0612F" w:rsidRDefault="0051774A">
            <w:pPr>
              <w:spacing w:before="0" w:after="240"/>
              <w:ind w:left="720" w:firstLine="0"/>
              <w:jc w:val="left"/>
            </w:pPr>
            <w:r>
              <w:rPr>
                <w:rFonts w:ascii="Roboto Mono" w:eastAsia="Roboto Mono" w:hAnsi="Roboto Mono" w:cs="Roboto Mono"/>
                <w:b/>
                <w:color w:val="188038"/>
              </w:rPr>
              <w:lastRenderedPageBreak/>
              <w:t>&lt;tr&gt;</w:t>
            </w:r>
            <w:r>
              <w:t xml:space="preserve"> (Baris 1)</w:t>
            </w:r>
            <w:r>
              <w:br/>
              <w:t>→ Baris pertama tabel:</w:t>
            </w:r>
          </w:p>
          <w:p w:rsidR="00D0612F" w:rsidRDefault="0051774A">
            <w:pPr>
              <w:numPr>
                <w:ilvl w:val="1"/>
                <w:numId w:val="27"/>
              </w:numPr>
              <w:spacing w:before="0"/>
              <w:jc w:val="left"/>
              <w:rPr>
                <w:rFonts w:ascii="Arial" w:eastAsia="Arial" w:hAnsi="Arial" w:cs="Arial"/>
                <w:sz w:val="22"/>
                <w:szCs w:val="22"/>
              </w:rPr>
            </w:pPr>
            <w:r>
              <w:rPr>
                <w:rFonts w:ascii="Roboto Mono" w:eastAsia="Roboto Mono" w:hAnsi="Roboto Mono" w:cs="Roboto Mono"/>
                <w:color w:val="188038"/>
              </w:rPr>
              <w:t>&lt;td&gt;1,1&lt;/td&gt;</w:t>
            </w:r>
            <w:r>
              <w:t xml:space="preserve"> → Sel kolom 1.</w:t>
            </w:r>
          </w:p>
          <w:p w:rsidR="00D0612F" w:rsidRDefault="0051774A">
            <w:pPr>
              <w:numPr>
                <w:ilvl w:val="1"/>
                <w:numId w:val="27"/>
              </w:numPr>
              <w:spacing w:before="0" w:after="240"/>
              <w:jc w:val="left"/>
              <w:rPr>
                <w:rFonts w:ascii="Arial" w:eastAsia="Arial" w:hAnsi="Arial" w:cs="Arial"/>
                <w:sz w:val="22"/>
                <w:szCs w:val="22"/>
              </w:rPr>
            </w:pPr>
            <w:r>
              <w:rPr>
                <w:rFonts w:ascii="Roboto Mono" w:eastAsia="Roboto Mono" w:hAnsi="Roboto Mono" w:cs="Roboto Mono"/>
                <w:color w:val="188038"/>
              </w:rPr>
              <w:t>&lt;td colspan="2"&gt;Gabungan 1,2 dan 1,3&lt;/td&gt;</w:t>
            </w:r>
            <w:r>
              <w:t xml:space="preserve"> → </w:t>
            </w:r>
            <w:r>
              <w:rPr>
                <w:b/>
              </w:rPr>
              <w:t>Gabungan 2 kolom</w:t>
            </w:r>
            <w:r>
              <w:t xml:space="preserve"> menggunakan </w:t>
            </w:r>
            <w:r>
              <w:rPr>
                <w:rFonts w:ascii="Roboto Mono" w:eastAsia="Roboto Mono" w:hAnsi="Roboto Mono" w:cs="Roboto Mono"/>
                <w:color w:val="188038"/>
              </w:rPr>
              <w:t>colspan="2"</w:t>
            </w:r>
            <w:r>
              <w:t>.</w:t>
            </w:r>
          </w:p>
          <w:p w:rsidR="00D0612F" w:rsidRDefault="0051774A">
            <w:pPr>
              <w:spacing w:before="0" w:after="240"/>
              <w:ind w:left="720" w:firstLine="0"/>
              <w:jc w:val="left"/>
            </w:pPr>
            <w:r>
              <w:rPr>
                <w:rFonts w:ascii="Roboto Mono" w:eastAsia="Roboto Mono" w:hAnsi="Roboto Mono" w:cs="Roboto Mono"/>
                <w:b/>
                <w:color w:val="188038"/>
              </w:rPr>
              <w:t>&lt;tr&gt;</w:t>
            </w:r>
            <w:r>
              <w:t xml:space="preserve"> (Baris 2)</w:t>
            </w:r>
            <w:r>
              <w:br/>
              <w:t>→ Baris kedua tabel:</w:t>
            </w:r>
          </w:p>
          <w:p w:rsidR="00D0612F" w:rsidRDefault="0051774A">
            <w:pPr>
              <w:numPr>
                <w:ilvl w:val="1"/>
                <w:numId w:val="27"/>
              </w:numPr>
              <w:spacing w:before="0"/>
              <w:jc w:val="left"/>
              <w:rPr>
                <w:rFonts w:ascii="Arial" w:eastAsia="Arial" w:hAnsi="Arial" w:cs="Arial"/>
                <w:sz w:val="22"/>
                <w:szCs w:val="22"/>
              </w:rPr>
            </w:pPr>
            <w:r>
              <w:rPr>
                <w:rFonts w:ascii="Roboto Mono" w:eastAsia="Roboto Mono" w:hAnsi="Roboto Mono" w:cs="Roboto Mono"/>
                <w:color w:val="188038"/>
              </w:rPr>
              <w:t>&lt;td&gt;2,1&lt;/td&gt;</w:t>
            </w:r>
            <w:r>
              <w:t xml:space="preserve"> → Sel kolom 1.</w:t>
            </w:r>
          </w:p>
          <w:p w:rsidR="00D0612F" w:rsidRDefault="0051774A">
            <w:pPr>
              <w:numPr>
                <w:ilvl w:val="1"/>
                <w:numId w:val="27"/>
              </w:numPr>
              <w:spacing w:before="0"/>
              <w:jc w:val="left"/>
              <w:rPr>
                <w:rFonts w:ascii="Arial" w:eastAsia="Arial" w:hAnsi="Arial" w:cs="Arial"/>
                <w:sz w:val="22"/>
                <w:szCs w:val="22"/>
              </w:rPr>
            </w:pPr>
            <w:r>
              <w:rPr>
                <w:rFonts w:ascii="Roboto Mono" w:eastAsia="Roboto Mono" w:hAnsi="Roboto Mono" w:cs="Roboto Mono"/>
                <w:color w:val="188038"/>
              </w:rPr>
              <w:t>&lt;td&gt;2,2&lt;/td&gt;</w:t>
            </w:r>
            <w:r>
              <w:t xml:space="preserve"> → Sel kolom 2.</w:t>
            </w:r>
          </w:p>
          <w:p w:rsidR="00D0612F" w:rsidRDefault="0051774A">
            <w:pPr>
              <w:numPr>
                <w:ilvl w:val="1"/>
                <w:numId w:val="27"/>
              </w:numPr>
              <w:spacing w:before="0" w:after="240"/>
              <w:jc w:val="left"/>
              <w:rPr>
                <w:rFonts w:ascii="Arial" w:eastAsia="Arial" w:hAnsi="Arial" w:cs="Arial"/>
                <w:sz w:val="22"/>
                <w:szCs w:val="22"/>
              </w:rPr>
            </w:pPr>
            <w:r>
              <w:rPr>
                <w:rFonts w:ascii="Roboto Mono" w:eastAsia="Roboto Mono" w:hAnsi="Roboto Mono" w:cs="Roboto Mono"/>
                <w:color w:val="188038"/>
              </w:rPr>
              <w:t>&lt;td&gt;2,3&lt;/td&gt;</w:t>
            </w:r>
            <w:r>
              <w:t xml:space="preserve"> → Sel kolom 3.</w:t>
            </w:r>
          </w:p>
          <w:p w:rsidR="00D0612F" w:rsidRDefault="0051774A">
            <w:pPr>
              <w:spacing w:before="0" w:after="240"/>
              <w:ind w:left="720" w:firstLine="0"/>
              <w:jc w:val="left"/>
            </w:pPr>
            <w:r>
              <w:rPr>
                <w:rFonts w:ascii="Roboto Mono" w:eastAsia="Roboto Mono" w:hAnsi="Roboto Mono" w:cs="Roboto Mono"/>
                <w:b/>
                <w:color w:val="188038"/>
              </w:rPr>
              <w:t>&lt;tr&gt;</w:t>
            </w:r>
            <w:r>
              <w:t xml:space="preserve"> (Baris 3)</w:t>
            </w:r>
            <w:r>
              <w:br/>
              <w:t>→ Baris ketiga tabel:</w:t>
            </w:r>
          </w:p>
          <w:p w:rsidR="00D0612F" w:rsidRDefault="0051774A">
            <w:pPr>
              <w:numPr>
                <w:ilvl w:val="1"/>
                <w:numId w:val="27"/>
              </w:numPr>
              <w:spacing w:before="0" w:after="240"/>
              <w:jc w:val="left"/>
              <w:rPr>
                <w:rFonts w:ascii="Arial" w:eastAsia="Arial" w:hAnsi="Arial" w:cs="Arial"/>
                <w:sz w:val="22"/>
                <w:szCs w:val="22"/>
              </w:rPr>
            </w:pPr>
            <w:r>
              <w:rPr>
                <w:rFonts w:ascii="Roboto Mono" w:eastAsia="Roboto Mono" w:hAnsi="Roboto Mono" w:cs="Roboto Mono"/>
                <w:color w:val="188038"/>
              </w:rPr>
              <w:t>&lt;td&gt;3,1&lt;/td&gt;</w:t>
            </w:r>
            <w:r>
              <w:t xml:space="preserve">, </w:t>
            </w:r>
            <w:r>
              <w:rPr>
                <w:rFonts w:ascii="Roboto Mono" w:eastAsia="Roboto Mono" w:hAnsi="Roboto Mono" w:cs="Roboto Mono"/>
                <w:color w:val="188038"/>
              </w:rPr>
              <w:t>&lt;td&gt;3,2&lt;/td&gt;</w:t>
            </w:r>
            <w:r>
              <w:t xml:space="preserve">, </w:t>
            </w:r>
            <w:r>
              <w:rPr>
                <w:rFonts w:ascii="Roboto Mono" w:eastAsia="Roboto Mono" w:hAnsi="Roboto Mono" w:cs="Roboto Mono"/>
                <w:color w:val="188038"/>
              </w:rPr>
              <w:t>&lt;td&gt;3,3&lt;/td&gt;</w:t>
            </w:r>
            <w:r>
              <w:t xml:space="preserve"> → 3 kolom terpisah.</w:t>
            </w:r>
          </w:p>
          <w:p w:rsidR="00D0612F" w:rsidRDefault="0051774A">
            <w:pPr>
              <w:spacing w:before="0" w:after="240"/>
              <w:ind w:left="720" w:firstLine="0"/>
              <w:jc w:val="left"/>
            </w:pPr>
            <w:r>
              <w:rPr>
                <w:rFonts w:ascii="Roboto Mono" w:eastAsia="Roboto Mono" w:hAnsi="Roboto Mono" w:cs="Roboto Mono"/>
                <w:b/>
                <w:color w:val="188038"/>
              </w:rPr>
              <w:t>&lt;/table&gt;</w:t>
            </w:r>
            <w:r>
              <w:rPr>
                <w:rFonts w:ascii="Roboto Mono" w:eastAsia="Roboto Mono" w:hAnsi="Roboto Mono" w:cs="Roboto Mono"/>
                <w:b/>
                <w:color w:val="188038"/>
              </w:rPr>
              <w:br/>
            </w:r>
            <w:r>
              <w:t>→ Penutup tabel.</w:t>
            </w:r>
          </w:p>
          <w:p w:rsidR="00D0612F" w:rsidRDefault="0051774A">
            <w:pPr>
              <w:spacing w:before="0" w:after="240"/>
              <w:ind w:left="720" w:firstLine="0"/>
              <w:jc w:val="left"/>
            </w:pPr>
            <w:r>
              <w:rPr>
                <w:rFonts w:ascii="Roboto Mono" w:eastAsia="Roboto Mono" w:hAnsi="Roboto Mono" w:cs="Roboto Mono"/>
                <w:b/>
                <w:color w:val="188038"/>
              </w:rPr>
              <w:t>&lt;/body&gt;</w:t>
            </w:r>
            <w:r>
              <w:rPr>
                <w:rFonts w:ascii="Roboto Mono" w:eastAsia="Roboto Mono" w:hAnsi="Roboto Mono" w:cs="Roboto Mono"/>
                <w:b/>
                <w:color w:val="188038"/>
              </w:rPr>
              <w:br/>
            </w:r>
            <w:r>
              <w:t xml:space="preserve">→ Penutup bagian </w:t>
            </w:r>
            <w:r>
              <w:rPr>
                <w:rFonts w:ascii="Roboto Mono" w:eastAsia="Roboto Mono" w:hAnsi="Roboto Mono" w:cs="Roboto Mono"/>
                <w:color w:val="188038"/>
              </w:rPr>
              <w:t>&lt;body&gt;</w:t>
            </w:r>
            <w:r>
              <w:t>.</w:t>
            </w:r>
          </w:p>
          <w:p w:rsidR="00D0612F" w:rsidRDefault="0051774A">
            <w:pPr>
              <w:spacing w:before="0" w:after="240"/>
              <w:ind w:left="720" w:firstLine="0"/>
              <w:jc w:val="left"/>
            </w:pPr>
            <w:r>
              <w:rPr>
                <w:rFonts w:ascii="Roboto Mono" w:eastAsia="Roboto Mono" w:hAnsi="Roboto Mono" w:cs="Roboto Mono"/>
                <w:b/>
                <w:color w:val="188038"/>
              </w:rPr>
              <w:t>&lt;/html&gt;</w:t>
            </w:r>
            <w:r>
              <w:rPr>
                <w:rFonts w:ascii="Roboto Mono" w:eastAsia="Roboto Mono" w:hAnsi="Roboto Mono" w:cs="Roboto Mono"/>
                <w:b/>
                <w:color w:val="188038"/>
              </w:rPr>
              <w:br/>
            </w:r>
            <w:r>
              <w:t>→ Penutup dokumen HTML.</w:t>
            </w:r>
          </w:p>
          <w:p w:rsidR="00D0612F" w:rsidRDefault="0051774A">
            <w:pPr>
              <w:numPr>
                <w:ilvl w:val="0"/>
                <w:numId w:val="27"/>
              </w:numPr>
            </w:pPr>
            <w:r>
              <w:t>code</w:t>
            </w:r>
            <w:r>
              <w:br/>
            </w:r>
            <w:r>
              <w:rPr>
                <w:noProof/>
              </w:rPr>
              <w:lastRenderedPageBreak/>
              <w:drawing>
                <wp:inline distT="114300" distB="114300" distL="114300" distR="114300">
                  <wp:extent cx="4469306" cy="4040187"/>
                  <wp:effectExtent l="0" t="0" r="0" b="0"/>
                  <wp:docPr id="1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4469306" cy="4040187"/>
                          </a:xfrm>
                          <a:prstGeom prst="rect">
                            <a:avLst/>
                          </a:prstGeom>
                          <a:ln/>
                        </pic:spPr>
                      </pic:pic>
                    </a:graphicData>
                  </a:graphic>
                </wp:inline>
              </w:drawing>
            </w:r>
          </w:p>
          <w:p w:rsidR="00D0612F" w:rsidRDefault="0051774A">
            <w:pPr>
              <w:numPr>
                <w:ilvl w:val="0"/>
                <w:numId w:val="27"/>
              </w:numPr>
              <w:spacing w:before="0"/>
            </w:pPr>
            <w:r>
              <w:t>output</w:t>
            </w:r>
            <w:r>
              <w:br/>
            </w:r>
            <w:r>
              <w:rPr>
                <w:noProof/>
              </w:rPr>
              <w:drawing>
                <wp:inline distT="114300" distB="114300" distL="114300" distR="114300">
                  <wp:extent cx="3068003" cy="2267654"/>
                  <wp:effectExtent l="0" t="0" r="0" b="0"/>
                  <wp:docPr id="1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3068003" cy="2267654"/>
                          </a:xfrm>
                          <a:prstGeom prst="rect">
                            <a:avLst/>
                          </a:prstGeom>
                          <a:ln/>
                        </pic:spPr>
                      </pic:pic>
                    </a:graphicData>
                  </a:graphic>
                </wp:inline>
              </w:drawing>
            </w:r>
          </w:p>
        </w:tc>
      </w:tr>
    </w:tbl>
    <w:p w:rsidR="00D0612F" w:rsidRDefault="00D0612F">
      <w:pPr>
        <w:ind w:firstLine="0"/>
      </w:pPr>
    </w:p>
    <w:p w:rsidR="00D0612F" w:rsidRDefault="0051774A">
      <w:pPr>
        <w:ind w:firstLine="0"/>
      </w:pPr>
      <w:r>
        <w:t>Rowspan / mennggabungkan Baris</w:t>
      </w:r>
    </w:p>
    <w:p w:rsidR="00D0612F" w:rsidRDefault="0051774A">
      <w:pPr>
        <w:ind w:firstLine="0"/>
      </w:pPr>
      <w:r>
        <w:rPr>
          <w:noProof/>
        </w:rPr>
        <w:lastRenderedPageBreak/>
        <w:drawing>
          <wp:inline distT="0" distB="0" distL="0" distR="0">
            <wp:extent cx="5400040" cy="4920615"/>
            <wp:effectExtent l="0" t="0" r="0" b="0"/>
            <wp:docPr id="1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400040" cy="4920615"/>
                    </a:xfrm>
                    <a:prstGeom prst="rect">
                      <a:avLst/>
                    </a:prstGeom>
                    <a:ln/>
                  </pic:spPr>
                </pic:pic>
              </a:graphicData>
            </a:graphic>
          </wp:inline>
        </w:drawing>
      </w:r>
    </w:p>
    <w:p w:rsidR="00D0612F" w:rsidRDefault="00D0612F">
      <w:pPr>
        <w:ind w:firstLine="0"/>
      </w:pPr>
    </w:p>
    <w:p w:rsidR="00D0612F" w:rsidRDefault="0051774A">
      <w:pPr>
        <w:ind w:firstLine="0"/>
      </w:pPr>
      <w:r>
        <w:t>Output :</w:t>
      </w:r>
    </w:p>
    <w:p w:rsidR="00D0612F" w:rsidRDefault="0051774A">
      <w:pPr>
        <w:ind w:firstLine="0"/>
        <w:jc w:val="center"/>
      </w:pPr>
      <w:r>
        <w:rPr>
          <w:noProof/>
        </w:rPr>
        <w:drawing>
          <wp:inline distT="0" distB="0" distL="0" distR="0">
            <wp:extent cx="3837145" cy="2308931"/>
            <wp:effectExtent l="0" t="0" r="0" b="0"/>
            <wp:docPr id="1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3837145" cy="2308931"/>
                    </a:xfrm>
                    <a:prstGeom prst="rect">
                      <a:avLst/>
                    </a:prstGeom>
                    <a:ln/>
                  </pic:spPr>
                </pic:pic>
              </a:graphicData>
            </a:graphic>
          </wp:inline>
        </w:drawing>
      </w:r>
    </w:p>
    <w:p w:rsidR="00D0612F" w:rsidRDefault="0051774A">
      <w:pPr>
        <w:ind w:firstLine="0"/>
      </w:pPr>
      <w:r>
        <w:lastRenderedPageBreak/>
        <w:t>Instruksi :</w:t>
      </w:r>
    </w:p>
    <w:p w:rsidR="00D0612F" w:rsidRDefault="0051774A">
      <w:pPr>
        <w:numPr>
          <w:ilvl w:val="0"/>
          <w:numId w:val="7"/>
        </w:numPr>
        <w:pBdr>
          <w:top w:val="nil"/>
          <w:left w:val="nil"/>
          <w:bottom w:val="nil"/>
          <w:right w:val="nil"/>
          <w:between w:val="nil"/>
        </w:pBdr>
        <w:rPr>
          <w:color w:val="000000"/>
        </w:rPr>
      </w:pPr>
      <w:r>
        <w:rPr>
          <w:color w:val="000000"/>
        </w:rPr>
        <w:t>Jelaskan setiap baris maksud dari program tersebut!</w:t>
      </w:r>
    </w:p>
    <w:p w:rsidR="00D0612F" w:rsidRDefault="0051774A">
      <w:pPr>
        <w:numPr>
          <w:ilvl w:val="0"/>
          <w:numId w:val="7"/>
        </w:numPr>
        <w:pBdr>
          <w:top w:val="nil"/>
          <w:left w:val="nil"/>
          <w:bottom w:val="nil"/>
          <w:right w:val="nil"/>
          <w:between w:val="nil"/>
        </w:pBdr>
        <w:spacing w:before="0"/>
        <w:rPr>
          <w:color w:val="000000"/>
        </w:rPr>
      </w:pPr>
      <w:r>
        <w:rPr>
          <w:color w:val="000000"/>
        </w:rPr>
        <w:t>Tuliskan dan screenshoot code anda seperti di atas dengan nama anda!</w:t>
      </w:r>
    </w:p>
    <w:p w:rsidR="00D0612F" w:rsidRDefault="0051774A">
      <w:pPr>
        <w:numPr>
          <w:ilvl w:val="0"/>
          <w:numId w:val="7"/>
        </w:numPr>
        <w:pBdr>
          <w:top w:val="nil"/>
          <w:left w:val="nil"/>
          <w:bottom w:val="nil"/>
          <w:right w:val="nil"/>
          <w:between w:val="nil"/>
        </w:pBdr>
        <w:spacing w:before="0"/>
        <w:rPr>
          <w:color w:val="000000"/>
        </w:rPr>
      </w:pPr>
      <w:r>
        <w:rPr>
          <w:color w:val="000000"/>
        </w:rPr>
        <w:t>Screenshoot hasil output!</w:t>
      </w:r>
    </w:p>
    <w:tbl>
      <w:tblPr>
        <w:tblStyle w:val="affff5"/>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D0612F">
        <w:trPr>
          <w:trHeight w:val="1814"/>
        </w:trPr>
        <w:tc>
          <w:tcPr>
            <w:tcW w:w="8494" w:type="dxa"/>
          </w:tcPr>
          <w:p w:rsidR="00D0612F" w:rsidRDefault="0051774A">
            <w:pPr>
              <w:ind w:firstLine="0"/>
            </w:pPr>
            <w:r>
              <w:t>Jawaban Anda :</w:t>
            </w:r>
          </w:p>
          <w:p w:rsidR="00D0612F" w:rsidRDefault="0051774A">
            <w:pPr>
              <w:numPr>
                <w:ilvl w:val="0"/>
                <w:numId w:val="22"/>
              </w:numPr>
              <w:spacing w:before="0" w:after="240"/>
              <w:jc w:val="left"/>
              <w:rPr>
                <w:rFonts w:ascii="Arial" w:eastAsia="Arial" w:hAnsi="Arial" w:cs="Arial"/>
                <w:sz w:val="22"/>
                <w:szCs w:val="22"/>
              </w:rPr>
            </w:pPr>
            <w:r>
              <w:rPr>
                <w:rFonts w:ascii="Roboto Mono" w:eastAsia="Roboto Mono" w:hAnsi="Roboto Mono" w:cs="Roboto Mono"/>
                <w:b/>
                <w:color w:val="188038"/>
              </w:rPr>
              <w:t>&lt;!DOCTYPE html&gt;</w:t>
            </w:r>
            <w:r>
              <w:rPr>
                <w:rFonts w:ascii="Roboto Mono" w:eastAsia="Roboto Mono" w:hAnsi="Roboto Mono" w:cs="Roboto Mono"/>
                <w:b/>
                <w:color w:val="188038"/>
              </w:rPr>
              <w:br/>
            </w:r>
            <w:r>
              <w:t xml:space="preserve">→ Deklarasi bahwa dokumen menggunakan standar </w:t>
            </w:r>
            <w:r>
              <w:rPr>
                <w:b/>
              </w:rPr>
              <w:t>HTML5</w:t>
            </w:r>
            <w:r>
              <w:t>.</w:t>
            </w:r>
          </w:p>
          <w:p w:rsidR="00D0612F" w:rsidRDefault="0051774A">
            <w:pPr>
              <w:spacing w:before="0" w:after="240"/>
              <w:ind w:left="720" w:firstLine="0"/>
              <w:jc w:val="left"/>
            </w:pPr>
            <w:r>
              <w:rPr>
                <w:rFonts w:ascii="Roboto Mono" w:eastAsia="Roboto Mono" w:hAnsi="Roboto Mono" w:cs="Roboto Mono"/>
                <w:b/>
                <w:color w:val="188038"/>
              </w:rPr>
              <w:t>&lt;html lang="en"&gt;</w:t>
            </w:r>
            <w:r>
              <w:rPr>
                <w:rFonts w:ascii="Roboto Mono" w:eastAsia="Roboto Mono" w:hAnsi="Roboto Mono" w:cs="Roboto Mono"/>
                <w:b/>
                <w:color w:val="188038"/>
              </w:rPr>
              <w:br/>
            </w:r>
            <w:r>
              <w:t xml:space="preserve">→ Tag utama HTML dengan bahasa konten </w:t>
            </w:r>
            <w:r>
              <w:rPr>
                <w:b/>
              </w:rPr>
              <w:t>Bahasa Inggris</w:t>
            </w:r>
            <w:r>
              <w:t xml:space="preserve"> (</w:t>
            </w:r>
            <w:r>
              <w:rPr>
                <w:rFonts w:ascii="Roboto Mono" w:eastAsia="Roboto Mono" w:hAnsi="Roboto Mono" w:cs="Roboto Mono"/>
                <w:color w:val="188038"/>
              </w:rPr>
              <w:t>lang="en"</w:t>
            </w:r>
            <w:r>
              <w:t>).</w:t>
            </w:r>
          </w:p>
          <w:p w:rsidR="00D0612F" w:rsidRDefault="0051774A">
            <w:pPr>
              <w:spacing w:before="0" w:after="240"/>
              <w:ind w:left="720" w:firstLine="0"/>
              <w:jc w:val="left"/>
            </w:pPr>
            <w:r>
              <w:rPr>
                <w:rFonts w:ascii="Roboto Mono" w:eastAsia="Roboto Mono" w:hAnsi="Roboto Mono" w:cs="Roboto Mono"/>
                <w:b/>
                <w:color w:val="188038"/>
              </w:rPr>
              <w:t>&lt;head&gt;</w:t>
            </w:r>
            <w:r>
              <w:rPr>
                <w:rFonts w:ascii="Roboto Mono" w:eastAsia="Roboto Mono" w:hAnsi="Roboto Mono" w:cs="Roboto Mono"/>
                <w:b/>
                <w:color w:val="188038"/>
              </w:rPr>
              <w:br/>
            </w:r>
            <w:r>
              <w:t>→ Bagian untuk metadata dan pengaturan halaman (tidak ditampilkan di browser).</w:t>
            </w:r>
          </w:p>
          <w:p w:rsidR="00D0612F" w:rsidRDefault="0051774A">
            <w:pPr>
              <w:spacing w:before="0" w:after="240"/>
              <w:ind w:left="720" w:firstLine="0"/>
              <w:jc w:val="left"/>
            </w:pPr>
            <w:r>
              <w:rPr>
                <w:rFonts w:ascii="Roboto Mono" w:eastAsia="Roboto Mono" w:hAnsi="Roboto Mono" w:cs="Roboto Mono"/>
                <w:b/>
                <w:color w:val="188038"/>
              </w:rPr>
              <w:t>&lt;meta charset="UTF-8"&gt;</w:t>
            </w:r>
            <w:r>
              <w:rPr>
                <w:rFonts w:ascii="Roboto Mono" w:eastAsia="Roboto Mono" w:hAnsi="Roboto Mono" w:cs="Roboto Mono"/>
                <w:b/>
                <w:color w:val="188038"/>
              </w:rPr>
              <w:br/>
            </w:r>
            <w:r>
              <w:t xml:space="preserve">→ Menetapkan pengkodean karakter ke </w:t>
            </w:r>
            <w:r>
              <w:rPr>
                <w:b/>
              </w:rPr>
              <w:t>UTF-8</w:t>
            </w:r>
            <w:r>
              <w:t xml:space="preserve"> agar simbol dan huruf tampil benar.</w:t>
            </w:r>
          </w:p>
          <w:p w:rsidR="00D0612F" w:rsidRDefault="0051774A">
            <w:pPr>
              <w:spacing w:before="0" w:after="240"/>
              <w:ind w:left="720" w:firstLine="0"/>
              <w:jc w:val="left"/>
            </w:pPr>
            <w:r>
              <w:rPr>
                <w:rFonts w:ascii="Roboto Mono" w:eastAsia="Roboto Mono" w:hAnsi="Roboto Mono" w:cs="Roboto Mono"/>
                <w:b/>
                <w:color w:val="188038"/>
              </w:rPr>
              <w:t>&lt;meta name="viewport" content="width=device-width, initial-scale=1.0"&gt;</w:t>
            </w:r>
            <w:r>
              <w:rPr>
                <w:rFonts w:ascii="Roboto Mono" w:eastAsia="Roboto Mono" w:hAnsi="Roboto Mono" w:cs="Roboto Mono"/>
                <w:b/>
                <w:color w:val="188038"/>
              </w:rPr>
              <w:br/>
            </w:r>
            <w:r>
              <w:t>→ Mengoptimalkan tampilan di perangkat mobile:</w:t>
            </w:r>
          </w:p>
          <w:p w:rsidR="00D0612F" w:rsidRDefault="0051774A">
            <w:pPr>
              <w:numPr>
                <w:ilvl w:val="1"/>
                <w:numId w:val="22"/>
              </w:numPr>
              <w:spacing w:before="0"/>
              <w:jc w:val="left"/>
              <w:rPr>
                <w:rFonts w:ascii="Arial" w:eastAsia="Arial" w:hAnsi="Arial" w:cs="Arial"/>
                <w:sz w:val="22"/>
                <w:szCs w:val="22"/>
              </w:rPr>
            </w:pPr>
            <w:r>
              <w:rPr>
                <w:rFonts w:ascii="Roboto Mono" w:eastAsia="Roboto Mono" w:hAnsi="Roboto Mono" w:cs="Roboto Mono"/>
                <w:color w:val="188038"/>
              </w:rPr>
              <w:t>width=device-width</w:t>
            </w:r>
            <w:r>
              <w:t>: Lebar halaman sesuai lebar layar perangkat.</w:t>
            </w:r>
          </w:p>
          <w:p w:rsidR="00D0612F" w:rsidRDefault="0051774A">
            <w:pPr>
              <w:numPr>
                <w:ilvl w:val="1"/>
                <w:numId w:val="22"/>
              </w:numPr>
              <w:spacing w:before="0" w:after="240"/>
              <w:jc w:val="left"/>
              <w:rPr>
                <w:rFonts w:ascii="Arial" w:eastAsia="Arial" w:hAnsi="Arial" w:cs="Arial"/>
                <w:sz w:val="22"/>
                <w:szCs w:val="22"/>
              </w:rPr>
            </w:pPr>
            <w:r>
              <w:rPr>
                <w:rFonts w:ascii="Roboto Mono" w:eastAsia="Roboto Mono" w:hAnsi="Roboto Mono" w:cs="Roboto Mono"/>
                <w:color w:val="188038"/>
              </w:rPr>
              <w:t>initial-scale=1.0</w:t>
            </w:r>
            <w:r>
              <w:t>: Zoom awal 100%.</w:t>
            </w:r>
          </w:p>
          <w:p w:rsidR="00D0612F" w:rsidRDefault="0051774A">
            <w:pPr>
              <w:spacing w:before="0" w:after="240"/>
              <w:ind w:left="720" w:firstLine="0"/>
              <w:jc w:val="left"/>
            </w:pPr>
            <w:r>
              <w:rPr>
                <w:rFonts w:ascii="Roboto Mono" w:eastAsia="Roboto Mono" w:hAnsi="Roboto Mono" w:cs="Roboto Mono"/>
                <w:b/>
                <w:color w:val="188038"/>
              </w:rPr>
              <w:t xml:space="preserve">&lt;title&gt;HTML table merge </w:t>
            </w:r>
            <w:r w:rsidR="00B643F0">
              <w:rPr>
                <w:rFonts w:asciiTheme="minorHAnsi" w:eastAsia="Roboto Mono" w:hAnsiTheme="minorHAnsi" w:cs="Roboto Mono"/>
                <w:b/>
                <w:color w:val="188038"/>
                <w:lang w:val="en-US"/>
              </w:rPr>
              <w:t>Moh Andris Saputra</w:t>
            </w:r>
            <w:r>
              <w:rPr>
                <w:rFonts w:ascii="Roboto Mono" w:eastAsia="Roboto Mono" w:hAnsi="Roboto Mono" w:cs="Roboto Mono"/>
                <w:b/>
                <w:color w:val="188038"/>
              </w:rPr>
              <w:t>&lt;/title&gt;</w:t>
            </w:r>
            <w:r>
              <w:rPr>
                <w:rFonts w:ascii="Roboto Mono" w:eastAsia="Roboto Mono" w:hAnsi="Roboto Mono" w:cs="Roboto Mono"/>
                <w:b/>
                <w:color w:val="188038"/>
              </w:rPr>
              <w:br/>
            </w:r>
            <w:r>
              <w:t>→ Judul halaman yang muncul di tab browser.</w:t>
            </w:r>
          </w:p>
          <w:p w:rsidR="00D0612F" w:rsidRDefault="0051774A">
            <w:pPr>
              <w:spacing w:before="0" w:after="240"/>
              <w:ind w:left="720" w:firstLine="0"/>
              <w:jc w:val="left"/>
            </w:pPr>
            <w:r>
              <w:rPr>
                <w:rFonts w:ascii="Roboto Mono" w:eastAsia="Roboto Mono" w:hAnsi="Roboto Mono" w:cs="Roboto Mono"/>
                <w:b/>
                <w:color w:val="188038"/>
              </w:rPr>
              <w:t>&lt;/head&gt;</w:t>
            </w:r>
            <w:r>
              <w:rPr>
                <w:rFonts w:ascii="Roboto Mono" w:eastAsia="Roboto Mono" w:hAnsi="Roboto Mono" w:cs="Roboto Mono"/>
                <w:b/>
                <w:color w:val="188038"/>
              </w:rPr>
              <w:br/>
            </w:r>
            <w:r>
              <w:t xml:space="preserve">→ Penutup bagian </w:t>
            </w:r>
            <w:r>
              <w:rPr>
                <w:rFonts w:ascii="Roboto Mono" w:eastAsia="Roboto Mono" w:hAnsi="Roboto Mono" w:cs="Roboto Mono"/>
                <w:color w:val="188038"/>
              </w:rPr>
              <w:t>&lt;head&gt;</w:t>
            </w:r>
            <w:r>
              <w:t>.</w:t>
            </w:r>
          </w:p>
          <w:p w:rsidR="00D0612F" w:rsidRDefault="0051774A">
            <w:pPr>
              <w:spacing w:before="0" w:after="240"/>
              <w:ind w:left="720" w:firstLine="0"/>
              <w:jc w:val="left"/>
            </w:pPr>
            <w:r>
              <w:rPr>
                <w:rFonts w:ascii="Roboto Mono" w:eastAsia="Roboto Mono" w:hAnsi="Roboto Mono" w:cs="Roboto Mono"/>
                <w:b/>
                <w:color w:val="188038"/>
              </w:rPr>
              <w:t>&lt;body&gt;</w:t>
            </w:r>
            <w:r>
              <w:rPr>
                <w:rFonts w:ascii="Roboto Mono" w:eastAsia="Roboto Mono" w:hAnsi="Roboto Mono" w:cs="Roboto Mono"/>
                <w:b/>
                <w:color w:val="188038"/>
              </w:rPr>
              <w:br/>
            </w:r>
            <w:r>
              <w:t>→ Bagian untuk konten yang terlihat di halaman web.</w:t>
            </w:r>
          </w:p>
          <w:p w:rsidR="00D0612F" w:rsidRDefault="0051774A">
            <w:pPr>
              <w:spacing w:before="0" w:after="240"/>
              <w:ind w:left="720" w:firstLine="0"/>
              <w:jc w:val="left"/>
            </w:pPr>
            <w:r>
              <w:rPr>
                <w:rFonts w:ascii="Roboto Mono" w:eastAsia="Roboto Mono" w:hAnsi="Roboto Mono" w:cs="Roboto Mono"/>
                <w:b/>
                <w:color w:val="188038"/>
              </w:rPr>
              <w:t>&lt;!-- Gabungan tabel 1,1 / 2,1 dan 3,1 --&gt;</w:t>
            </w:r>
            <w:r>
              <w:rPr>
                <w:rFonts w:ascii="Roboto Mono" w:eastAsia="Roboto Mono" w:hAnsi="Roboto Mono" w:cs="Roboto Mono"/>
                <w:b/>
                <w:color w:val="188038"/>
              </w:rPr>
              <w:br/>
            </w:r>
            <w:r>
              <w:t>→ Komentar HTML untuk menandai penggabungan sel vertikal.</w:t>
            </w:r>
          </w:p>
          <w:p w:rsidR="00D0612F" w:rsidRDefault="0051774A">
            <w:pPr>
              <w:spacing w:before="0" w:after="240"/>
              <w:ind w:left="720" w:firstLine="0"/>
              <w:jc w:val="left"/>
            </w:pPr>
            <w:r>
              <w:rPr>
                <w:rFonts w:ascii="Roboto Mono" w:eastAsia="Roboto Mono" w:hAnsi="Roboto Mono" w:cs="Roboto Mono"/>
                <w:b/>
                <w:color w:val="188038"/>
              </w:rPr>
              <w:t>&lt;table border="1" cellspacing="0" cellpadding="10"&gt;</w:t>
            </w:r>
            <w:r>
              <w:rPr>
                <w:rFonts w:ascii="Roboto Mono" w:eastAsia="Roboto Mono" w:hAnsi="Roboto Mono" w:cs="Roboto Mono"/>
                <w:b/>
                <w:color w:val="188038"/>
              </w:rPr>
              <w:br/>
            </w:r>
            <w:r>
              <w:t>→ Membuat tabel dengan atribut:</w:t>
            </w:r>
          </w:p>
          <w:p w:rsidR="00D0612F" w:rsidRDefault="0051774A">
            <w:pPr>
              <w:numPr>
                <w:ilvl w:val="1"/>
                <w:numId w:val="22"/>
              </w:numPr>
              <w:spacing w:before="0"/>
              <w:jc w:val="left"/>
              <w:rPr>
                <w:rFonts w:ascii="Arial" w:eastAsia="Arial" w:hAnsi="Arial" w:cs="Arial"/>
                <w:sz w:val="22"/>
                <w:szCs w:val="22"/>
              </w:rPr>
            </w:pPr>
            <w:r>
              <w:rPr>
                <w:rFonts w:ascii="Roboto Mono" w:eastAsia="Roboto Mono" w:hAnsi="Roboto Mono" w:cs="Roboto Mono"/>
                <w:color w:val="188038"/>
              </w:rPr>
              <w:t>border="1"</w:t>
            </w:r>
            <w:r>
              <w:t>: Garis tabel setebal 1 piksel.</w:t>
            </w:r>
          </w:p>
          <w:p w:rsidR="00D0612F" w:rsidRDefault="0051774A">
            <w:pPr>
              <w:numPr>
                <w:ilvl w:val="1"/>
                <w:numId w:val="22"/>
              </w:numPr>
              <w:spacing w:before="0"/>
              <w:jc w:val="left"/>
              <w:rPr>
                <w:rFonts w:ascii="Arial" w:eastAsia="Arial" w:hAnsi="Arial" w:cs="Arial"/>
                <w:sz w:val="22"/>
                <w:szCs w:val="22"/>
              </w:rPr>
            </w:pPr>
            <w:r>
              <w:rPr>
                <w:rFonts w:ascii="Roboto Mono" w:eastAsia="Roboto Mono" w:hAnsi="Roboto Mono" w:cs="Roboto Mono"/>
                <w:color w:val="188038"/>
              </w:rPr>
              <w:t>cellspacing="0"</w:t>
            </w:r>
            <w:r>
              <w:t>: Tidak ada jarak antar sel.</w:t>
            </w:r>
          </w:p>
          <w:p w:rsidR="00D0612F" w:rsidRDefault="0051774A">
            <w:pPr>
              <w:numPr>
                <w:ilvl w:val="1"/>
                <w:numId w:val="22"/>
              </w:numPr>
              <w:spacing w:before="0" w:after="240"/>
              <w:jc w:val="left"/>
              <w:rPr>
                <w:rFonts w:ascii="Arial" w:eastAsia="Arial" w:hAnsi="Arial" w:cs="Arial"/>
                <w:sz w:val="22"/>
                <w:szCs w:val="22"/>
              </w:rPr>
            </w:pPr>
            <w:r>
              <w:rPr>
                <w:rFonts w:ascii="Roboto Mono" w:eastAsia="Roboto Mono" w:hAnsi="Roboto Mono" w:cs="Roboto Mono"/>
                <w:color w:val="188038"/>
              </w:rPr>
              <w:lastRenderedPageBreak/>
              <w:t>cellpadding="10"</w:t>
            </w:r>
            <w:r>
              <w:t>: Jarak 10 piksel antara teks dan garis sel.</w:t>
            </w:r>
          </w:p>
          <w:p w:rsidR="00D0612F" w:rsidRDefault="0051774A">
            <w:pPr>
              <w:spacing w:before="0" w:after="240"/>
              <w:ind w:left="720" w:firstLine="0"/>
              <w:jc w:val="left"/>
            </w:pPr>
            <w:r>
              <w:rPr>
                <w:b/>
              </w:rPr>
              <w:t>Baris 1 (</w:t>
            </w:r>
            <w:r>
              <w:rPr>
                <w:rFonts w:ascii="Roboto Mono" w:eastAsia="Roboto Mono" w:hAnsi="Roboto Mono" w:cs="Roboto Mono"/>
                <w:b/>
                <w:color w:val="188038"/>
              </w:rPr>
              <w:t>&lt;tr&gt;</w:t>
            </w:r>
            <w:r>
              <w:rPr>
                <w:b/>
              </w:rPr>
              <w:t>)</w:t>
            </w:r>
            <w:r>
              <w:rPr>
                <w:b/>
              </w:rPr>
              <w:br/>
            </w:r>
            <w:r>
              <w:t>→ Baris pertama tabel:</w:t>
            </w:r>
          </w:p>
          <w:p w:rsidR="00D0612F" w:rsidRDefault="0051774A">
            <w:pPr>
              <w:numPr>
                <w:ilvl w:val="1"/>
                <w:numId w:val="22"/>
              </w:numPr>
              <w:spacing w:before="0"/>
              <w:jc w:val="left"/>
              <w:rPr>
                <w:rFonts w:ascii="Arial" w:eastAsia="Arial" w:hAnsi="Arial" w:cs="Arial"/>
                <w:sz w:val="22"/>
                <w:szCs w:val="22"/>
              </w:rPr>
            </w:pPr>
            <w:r>
              <w:rPr>
                <w:rFonts w:ascii="Roboto Mono" w:eastAsia="Roboto Mono" w:hAnsi="Roboto Mono" w:cs="Roboto Mono"/>
                <w:color w:val="188038"/>
              </w:rPr>
              <w:t>&lt;td rowspan="3"&gt;Gabungan 1,1, 2,1, dan 3,1&lt;/td&gt;</w:t>
            </w:r>
            <w:r>
              <w:t xml:space="preserve"> → </w:t>
            </w:r>
            <w:r>
              <w:rPr>
                <w:b/>
              </w:rPr>
              <w:t>Gabungan 3 baris</w:t>
            </w:r>
            <w:r>
              <w:t xml:space="preserve"> menggunakan </w:t>
            </w:r>
            <w:r>
              <w:rPr>
                <w:rFonts w:ascii="Roboto Mono" w:eastAsia="Roboto Mono" w:hAnsi="Roboto Mono" w:cs="Roboto Mono"/>
                <w:color w:val="188038"/>
              </w:rPr>
              <w:t>rowspan="3"</w:t>
            </w:r>
            <w:r>
              <w:t>.</w:t>
            </w:r>
          </w:p>
          <w:p w:rsidR="00D0612F" w:rsidRDefault="0051774A">
            <w:pPr>
              <w:numPr>
                <w:ilvl w:val="1"/>
                <w:numId w:val="22"/>
              </w:numPr>
              <w:spacing w:before="0" w:after="240"/>
              <w:jc w:val="left"/>
              <w:rPr>
                <w:rFonts w:ascii="Arial" w:eastAsia="Arial" w:hAnsi="Arial" w:cs="Arial"/>
                <w:sz w:val="22"/>
                <w:szCs w:val="22"/>
              </w:rPr>
            </w:pPr>
            <w:r>
              <w:rPr>
                <w:rFonts w:ascii="Roboto Mono" w:eastAsia="Roboto Mono" w:hAnsi="Roboto Mono" w:cs="Roboto Mono"/>
                <w:color w:val="188038"/>
              </w:rPr>
              <w:t>&lt;td colspan="2"&gt;Gabungan 1,2 dan 1,3&lt;/td&gt;</w:t>
            </w:r>
            <w:r>
              <w:t xml:space="preserve"> → </w:t>
            </w:r>
            <w:r>
              <w:rPr>
                <w:b/>
              </w:rPr>
              <w:t>Gabungan 2 kolom</w:t>
            </w:r>
            <w:r>
              <w:t xml:space="preserve"> menggunakan </w:t>
            </w:r>
            <w:r>
              <w:rPr>
                <w:rFonts w:ascii="Roboto Mono" w:eastAsia="Roboto Mono" w:hAnsi="Roboto Mono" w:cs="Roboto Mono"/>
                <w:color w:val="188038"/>
              </w:rPr>
              <w:t>colspan="2"</w:t>
            </w:r>
            <w:r>
              <w:t>.</w:t>
            </w:r>
          </w:p>
          <w:p w:rsidR="00D0612F" w:rsidRDefault="0051774A">
            <w:pPr>
              <w:spacing w:before="0" w:after="240"/>
              <w:ind w:left="720" w:firstLine="0"/>
              <w:jc w:val="left"/>
            </w:pPr>
            <w:r>
              <w:rPr>
                <w:b/>
              </w:rPr>
              <w:t>Baris 2 (</w:t>
            </w:r>
            <w:r>
              <w:rPr>
                <w:rFonts w:ascii="Roboto Mono" w:eastAsia="Roboto Mono" w:hAnsi="Roboto Mono" w:cs="Roboto Mono"/>
                <w:b/>
                <w:color w:val="188038"/>
              </w:rPr>
              <w:t>&lt;tr&gt;</w:t>
            </w:r>
            <w:r>
              <w:rPr>
                <w:b/>
              </w:rPr>
              <w:t>)</w:t>
            </w:r>
            <w:r>
              <w:rPr>
                <w:b/>
              </w:rPr>
              <w:br/>
            </w:r>
            <w:r>
              <w:t>→ Baris kedua tabel:</w:t>
            </w:r>
          </w:p>
          <w:p w:rsidR="00D0612F" w:rsidRDefault="0051774A">
            <w:pPr>
              <w:numPr>
                <w:ilvl w:val="1"/>
                <w:numId w:val="22"/>
              </w:numPr>
              <w:spacing w:before="0"/>
              <w:jc w:val="left"/>
              <w:rPr>
                <w:rFonts w:ascii="Arial" w:eastAsia="Arial" w:hAnsi="Arial" w:cs="Arial"/>
                <w:sz w:val="22"/>
                <w:szCs w:val="22"/>
              </w:rPr>
            </w:pPr>
            <w:r>
              <w:rPr>
                <w:rFonts w:ascii="Roboto Mono" w:eastAsia="Roboto Mono" w:hAnsi="Roboto Mono" w:cs="Roboto Mono"/>
                <w:color w:val="188038"/>
              </w:rPr>
              <w:t>&lt;td&gt;1,1&lt;/td&gt;</w:t>
            </w:r>
            <w:r>
              <w:t xml:space="preserve"> → Sel kolom 2.</w:t>
            </w:r>
          </w:p>
          <w:p w:rsidR="00D0612F" w:rsidRDefault="0051774A">
            <w:pPr>
              <w:numPr>
                <w:ilvl w:val="1"/>
                <w:numId w:val="22"/>
              </w:numPr>
              <w:spacing w:before="0" w:after="240"/>
              <w:jc w:val="left"/>
              <w:rPr>
                <w:rFonts w:ascii="Arial" w:eastAsia="Arial" w:hAnsi="Arial" w:cs="Arial"/>
                <w:sz w:val="22"/>
                <w:szCs w:val="22"/>
              </w:rPr>
            </w:pPr>
            <w:r>
              <w:rPr>
                <w:rFonts w:ascii="Roboto Mono" w:eastAsia="Roboto Mono" w:hAnsi="Roboto Mono" w:cs="Roboto Mono"/>
                <w:color w:val="188038"/>
              </w:rPr>
              <w:t>&lt;td&gt;1,1&lt;/td&gt;</w:t>
            </w:r>
            <w:r>
              <w:t xml:space="preserve"> → Sel kolom 3.</w:t>
            </w:r>
            <w:r>
              <w:br/>
            </w:r>
            <w:r>
              <w:rPr>
                <w:i/>
              </w:rPr>
              <w:t>(Kolom 1 sudah tergabung dengan baris 1, 2, dan 3)</w:t>
            </w:r>
            <w:r>
              <w:t>.</w:t>
            </w:r>
          </w:p>
          <w:p w:rsidR="00D0612F" w:rsidRDefault="0051774A">
            <w:pPr>
              <w:spacing w:before="0" w:after="240"/>
              <w:ind w:left="720" w:firstLine="0"/>
              <w:jc w:val="left"/>
            </w:pPr>
            <w:r>
              <w:rPr>
                <w:b/>
              </w:rPr>
              <w:t>Baris 3 (</w:t>
            </w:r>
            <w:r>
              <w:rPr>
                <w:rFonts w:ascii="Roboto Mono" w:eastAsia="Roboto Mono" w:hAnsi="Roboto Mono" w:cs="Roboto Mono"/>
                <w:b/>
                <w:color w:val="188038"/>
              </w:rPr>
              <w:t>&lt;tr&gt;</w:t>
            </w:r>
            <w:r>
              <w:rPr>
                <w:b/>
              </w:rPr>
              <w:t>)</w:t>
            </w:r>
            <w:r>
              <w:rPr>
                <w:b/>
              </w:rPr>
              <w:br/>
            </w:r>
            <w:r>
              <w:t>→ Baris ketiga tabel:</w:t>
            </w:r>
          </w:p>
          <w:p w:rsidR="00D0612F" w:rsidRDefault="0051774A">
            <w:pPr>
              <w:numPr>
                <w:ilvl w:val="1"/>
                <w:numId w:val="22"/>
              </w:numPr>
              <w:spacing w:before="0"/>
              <w:jc w:val="left"/>
              <w:rPr>
                <w:rFonts w:ascii="Arial" w:eastAsia="Arial" w:hAnsi="Arial" w:cs="Arial"/>
                <w:sz w:val="22"/>
                <w:szCs w:val="22"/>
              </w:rPr>
            </w:pPr>
            <w:r>
              <w:rPr>
                <w:rFonts w:ascii="Roboto Mono" w:eastAsia="Roboto Mono" w:hAnsi="Roboto Mono" w:cs="Roboto Mono"/>
                <w:color w:val="188038"/>
              </w:rPr>
              <w:t>&lt;td&gt;1,1&lt;/td&gt;</w:t>
            </w:r>
            <w:r>
              <w:t xml:space="preserve"> → Sel kolom 2.</w:t>
            </w:r>
          </w:p>
          <w:p w:rsidR="00D0612F" w:rsidRDefault="0051774A">
            <w:pPr>
              <w:numPr>
                <w:ilvl w:val="1"/>
                <w:numId w:val="22"/>
              </w:numPr>
              <w:spacing w:before="0" w:after="240"/>
              <w:jc w:val="left"/>
              <w:rPr>
                <w:rFonts w:ascii="Arial" w:eastAsia="Arial" w:hAnsi="Arial" w:cs="Arial"/>
                <w:sz w:val="22"/>
                <w:szCs w:val="22"/>
              </w:rPr>
            </w:pPr>
            <w:r>
              <w:rPr>
                <w:rFonts w:ascii="Roboto Mono" w:eastAsia="Roboto Mono" w:hAnsi="Roboto Mono" w:cs="Roboto Mono"/>
                <w:color w:val="188038"/>
              </w:rPr>
              <w:t>&lt;td&gt;1,1&lt;/td&gt;</w:t>
            </w:r>
            <w:r>
              <w:t xml:space="preserve"> → Sel kolom 3.</w:t>
            </w:r>
          </w:p>
          <w:p w:rsidR="00D0612F" w:rsidRDefault="0051774A">
            <w:pPr>
              <w:spacing w:before="0" w:after="240"/>
              <w:ind w:left="720" w:firstLine="0"/>
              <w:jc w:val="left"/>
            </w:pPr>
            <w:r>
              <w:rPr>
                <w:rFonts w:ascii="Roboto Mono" w:eastAsia="Roboto Mono" w:hAnsi="Roboto Mono" w:cs="Roboto Mono"/>
                <w:b/>
                <w:color w:val="188038"/>
              </w:rPr>
              <w:t>&lt;/table&gt;</w:t>
            </w:r>
            <w:r>
              <w:rPr>
                <w:rFonts w:ascii="Roboto Mono" w:eastAsia="Roboto Mono" w:hAnsi="Roboto Mono" w:cs="Roboto Mono"/>
                <w:b/>
                <w:color w:val="188038"/>
              </w:rPr>
              <w:br/>
            </w:r>
            <w:r>
              <w:t>→ Penutup tabel.</w:t>
            </w:r>
          </w:p>
          <w:p w:rsidR="00D0612F" w:rsidRDefault="0051774A">
            <w:pPr>
              <w:spacing w:before="0" w:after="240"/>
              <w:ind w:left="720" w:firstLine="0"/>
              <w:jc w:val="left"/>
            </w:pPr>
            <w:r>
              <w:rPr>
                <w:rFonts w:ascii="Roboto Mono" w:eastAsia="Roboto Mono" w:hAnsi="Roboto Mono" w:cs="Roboto Mono"/>
                <w:b/>
                <w:color w:val="188038"/>
              </w:rPr>
              <w:t>&lt;/body&gt;</w:t>
            </w:r>
            <w:r>
              <w:rPr>
                <w:rFonts w:ascii="Roboto Mono" w:eastAsia="Roboto Mono" w:hAnsi="Roboto Mono" w:cs="Roboto Mono"/>
                <w:b/>
                <w:color w:val="188038"/>
              </w:rPr>
              <w:br/>
            </w:r>
            <w:r>
              <w:t xml:space="preserve">→ Penutup bagian </w:t>
            </w:r>
            <w:r>
              <w:rPr>
                <w:rFonts w:ascii="Roboto Mono" w:eastAsia="Roboto Mono" w:hAnsi="Roboto Mono" w:cs="Roboto Mono"/>
                <w:color w:val="188038"/>
              </w:rPr>
              <w:t>&lt;body&gt;</w:t>
            </w:r>
            <w:r>
              <w:t>.</w:t>
            </w:r>
          </w:p>
          <w:p w:rsidR="00D0612F" w:rsidRDefault="0051774A">
            <w:pPr>
              <w:spacing w:before="0" w:after="240"/>
              <w:ind w:left="720" w:firstLine="0"/>
              <w:jc w:val="left"/>
            </w:pPr>
            <w:r>
              <w:rPr>
                <w:rFonts w:ascii="Roboto Mono" w:eastAsia="Roboto Mono" w:hAnsi="Roboto Mono" w:cs="Roboto Mono"/>
                <w:b/>
                <w:color w:val="188038"/>
              </w:rPr>
              <w:t>&lt;/html&gt;</w:t>
            </w:r>
            <w:r>
              <w:rPr>
                <w:rFonts w:ascii="Roboto Mono" w:eastAsia="Roboto Mono" w:hAnsi="Roboto Mono" w:cs="Roboto Mono"/>
                <w:b/>
                <w:color w:val="188038"/>
              </w:rPr>
              <w:br/>
            </w:r>
            <w:r>
              <w:t>→ Penutup dokumen HTML.</w:t>
            </w:r>
          </w:p>
          <w:p w:rsidR="00D0612F" w:rsidRDefault="0051774A">
            <w:pPr>
              <w:numPr>
                <w:ilvl w:val="0"/>
                <w:numId w:val="22"/>
              </w:numPr>
            </w:pPr>
            <w:r>
              <w:t>code</w:t>
            </w:r>
            <w:r>
              <w:br/>
            </w:r>
            <w:r>
              <w:rPr>
                <w:noProof/>
              </w:rPr>
              <w:lastRenderedPageBreak/>
              <w:drawing>
                <wp:inline distT="114300" distB="114300" distL="114300" distR="114300">
                  <wp:extent cx="4287203" cy="3362969"/>
                  <wp:effectExtent l="0" t="0" r="0" b="0"/>
                  <wp:docPr id="1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4287203" cy="3362969"/>
                          </a:xfrm>
                          <a:prstGeom prst="rect">
                            <a:avLst/>
                          </a:prstGeom>
                          <a:ln/>
                        </pic:spPr>
                      </pic:pic>
                    </a:graphicData>
                  </a:graphic>
                </wp:inline>
              </w:drawing>
            </w:r>
          </w:p>
          <w:p w:rsidR="00D0612F" w:rsidRDefault="0051774A">
            <w:pPr>
              <w:numPr>
                <w:ilvl w:val="0"/>
                <w:numId w:val="22"/>
              </w:numPr>
              <w:spacing w:before="0"/>
            </w:pPr>
            <w:r>
              <w:t>output</w:t>
            </w:r>
            <w:r>
              <w:br/>
            </w:r>
            <w:r>
              <w:rPr>
                <w:noProof/>
              </w:rPr>
              <w:drawing>
                <wp:inline distT="114300" distB="114300" distL="114300" distR="114300">
                  <wp:extent cx="3496628" cy="2565573"/>
                  <wp:effectExtent l="0" t="0" r="0" b="0"/>
                  <wp:docPr id="1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3496628" cy="2565573"/>
                          </a:xfrm>
                          <a:prstGeom prst="rect">
                            <a:avLst/>
                          </a:prstGeom>
                          <a:ln/>
                        </pic:spPr>
                      </pic:pic>
                    </a:graphicData>
                  </a:graphic>
                </wp:inline>
              </w:drawing>
            </w:r>
          </w:p>
        </w:tc>
      </w:tr>
    </w:tbl>
    <w:p w:rsidR="00D0612F" w:rsidRDefault="0051774A">
      <w:pPr>
        <w:ind w:firstLine="0"/>
      </w:pPr>
      <w:r>
        <w:lastRenderedPageBreak/>
        <w:br w:type="page"/>
      </w:r>
    </w:p>
    <w:p w:rsidR="00D0612F" w:rsidRDefault="0051774A">
      <w:pPr>
        <w:ind w:firstLine="0"/>
        <w:rPr>
          <w:b/>
        </w:rPr>
      </w:pPr>
      <w:r>
        <w:rPr>
          <w:b/>
        </w:rPr>
        <w:lastRenderedPageBreak/>
        <w:t>Latihan</w:t>
      </w:r>
    </w:p>
    <w:p w:rsidR="00D0612F" w:rsidRDefault="0051774A">
      <w:pPr>
        <w:ind w:firstLine="0"/>
      </w:pPr>
      <w:r>
        <w:t>Buatlah program dengan output seperti di bawah ini !</w:t>
      </w:r>
    </w:p>
    <w:p w:rsidR="00D0612F" w:rsidRDefault="0051774A">
      <w:pPr>
        <w:ind w:firstLine="0"/>
        <w:rPr>
          <w:b/>
        </w:rPr>
      </w:pPr>
      <w:r>
        <w:rPr>
          <w:noProof/>
        </w:rPr>
        <w:drawing>
          <wp:inline distT="0" distB="0" distL="0" distR="0">
            <wp:extent cx="3028950" cy="2028825"/>
            <wp:effectExtent l="0" t="0" r="0" b="0"/>
            <wp:docPr id="10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3028950" cy="2028825"/>
                    </a:xfrm>
                    <a:prstGeom prst="rect">
                      <a:avLst/>
                    </a:prstGeom>
                    <a:ln/>
                  </pic:spPr>
                </pic:pic>
              </a:graphicData>
            </a:graphic>
          </wp:inline>
        </w:drawing>
      </w:r>
    </w:p>
    <w:p w:rsidR="00D0612F" w:rsidRDefault="0051774A">
      <w:pPr>
        <w:pStyle w:val="Heading1"/>
      </w:pPr>
      <w:r>
        <w:t>1.4 Jawablah pertanyaan berikut</w:t>
      </w:r>
    </w:p>
    <w:p w:rsidR="00D0612F" w:rsidRDefault="0051774A">
      <w:pPr>
        <w:numPr>
          <w:ilvl w:val="0"/>
          <w:numId w:val="18"/>
        </w:numPr>
        <w:pBdr>
          <w:top w:val="nil"/>
          <w:left w:val="nil"/>
          <w:bottom w:val="nil"/>
          <w:right w:val="nil"/>
          <w:between w:val="nil"/>
        </w:pBdr>
        <w:rPr>
          <w:color w:val="000000"/>
        </w:rPr>
      </w:pPr>
      <w:r>
        <w:rPr>
          <w:color w:val="000000"/>
        </w:rPr>
        <w:t xml:space="preserve">Lakukanlah perubahan pada kode HTML sesuai keinginan anda, </w:t>
      </w:r>
      <w:r>
        <w:t>Pernahkah</w:t>
      </w:r>
      <w:r>
        <w:rPr>
          <w:color w:val="000000"/>
        </w:rPr>
        <w:t xml:space="preserve"> terjadi error ketika </w:t>
      </w:r>
      <w:r>
        <w:t>ada kesalahan</w:t>
      </w:r>
      <w:r>
        <w:rPr>
          <w:color w:val="000000"/>
        </w:rPr>
        <w:t xml:space="preserve"> kode?</w:t>
      </w:r>
      <w:r>
        <w:br/>
        <w:t xml:space="preserve">Jawaban: </w:t>
      </w:r>
      <w:r>
        <w:rPr>
          <w:color w:val="000000"/>
        </w:rPr>
        <w:t>Tidak pernah</w:t>
      </w:r>
    </w:p>
    <w:p w:rsidR="00D0612F" w:rsidRDefault="0051774A">
      <w:pPr>
        <w:numPr>
          <w:ilvl w:val="0"/>
          <w:numId w:val="18"/>
        </w:numPr>
        <w:pBdr>
          <w:top w:val="nil"/>
          <w:left w:val="nil"/>
          <w:bottom w:val="nil"/>
          <w:right w:val="nil"/>
          <w:between w:val="nil"/>
        </w:pBdr>
        <w:spacing w:before="0"/>
        <w:rPr>
          <w:color w:val="000000"/>
        </w:rPr>
      </w:pPr>
      <w:r>
        <w:rPr>
          <w:color w:val="000000"/>
        </w:rPr>
        <w:t>Jelaskan fungsi tag HTML</w:t>
      </w:r>
      <w:r>
        <w:rPr>
          <w:color w:val="000000"/>
        </w:rPr>
        <w:br/>
        <w:t>Ja</w:t>
      </w:r>
      <w:r>
        <w:t>waban:</w:t>
      </w:r>
      <w:r>
        <w:br/>
      </w:r>
      <w:r>
        <w:rPr>
          <w:b/>
        </w:rPr>
        <w:t>Baris 1 (Header Atas):</w:t>
      </w:r>
    </w:p>
    <w:p w:rsidR="00D0612F" w:rsidRDefault="0051774A">
      <w:pPr>
        <w:numPr>
          <w:ilvl w:val="1"/>
          <w:numId w:val="18"/>
        </w:numPr>
        <w:spacing w:before="0"/>
        <w:jc w:val="left"/>
        <w:rPr>
          <w:rFonts w:ascii="Arial" w:eastAsia="Arial" w:hAnsi="Arial" w:cs="Arial"/>
          <w:sz w:val="22"/>
          <w:szCs w:val="22"/>
        </w:rPr>
      </w:pPr>
      <w:r>
        <w:t>Kolom 1: Sel "1,1" (normal)</w:t>
      </w:r>
    </w:p>
    <w:p w:rsidR="00D0612F" w:rsidRDefault="0051774A">
      <w:pPr>
        <w:numPr>
          <w:ilvl w:val="1"/>
          <w:numId w:val="18"/>
        </w:numPr>
        <w:spacing w:before="0"/>
        <w:jc w:val="left"/>
        <w:rPr>
          <w:rFonts w:ascii="Arial" w:eastAsia="Arial" w:hAnsi="Arial" w:cs="Arial"/>
          <w:sz w:val="22"/>
          <w:szCs w:val="22"/>
        </w:rPr>
      </w:pPr>
      <w:r>
        <w:t xml:space="preserve">Kolom 2-3: Sel "1,2" (digabung 2 kolom dengan </w:t>
      </w:r>
      <w:r>
        <w:rPr>
          <w:rFonts w:ascii="Roboto Mono" w:eastAsia="Roboto Mono" w:hAnsi="Roboto Mono" w:cs="Roboto Mono"/>
          <w:color w:val="188038"/>
        </w:rPr>
        <w:t>colspan="2"</w:t>
      </w:r>
      <w:r>
        <w:t>)</w:t>
      </w:r>
    </w:p>
    <w:p w:rsidR="00D0612F" w:rsidRDefault="0051774A">
      <w:pPr>
        <w:numPr>
          <w:ilvl w:val="1"/>
          <w:numId w:val="18"/>
        </w:numPr>
        <w:spacing w:before="0"/>
        <w:jc w:val="left"/>
        <w:rPr>
          <w:rFonts w:ascii="Arial" w:eastAsia="Arial" w:hAnsi="Arial" w:cs="Arial"/>
          <w:sz w:val="22"/>
          <w:szCs w:val="22"/>
        </w:rPr>
      </w:pPr>
      <w:r>
        <w:t xml:space="preserve">Kolom 4-5: Sel "1,3" (digabung 2 kolom dengan </w:t>
      </w:r>
      <w:r>
        <w:rPr>
          <w:rFonts w:ascii="Roboto Mono" w:eastAsia="Roboto Mono" w:hAnsi="Roboto Mono" w:cs="Roboto Mono"/>
          <w:color w:val="188038"/>
        </w:rPr>
        <w:t>colspan="2"</w:t>
      </w:r>
      <w:r>
        <w:t>)</w:t>
      </w:r>
    </w:p>
    <w:p w:rsidR="00D0612F" w:rsidRDefault="0051774A">
      <w:pPr>
        <w:numPr>
          <w:ilvl w:val="1"/>
          <w:numId w:val="18"/>
        </w:numPr>
        <w:spacing w:before="0" w:after="240"/>
        <w:jc w:val="left"/>
        <w:rPr>
          <w:rFonts w:ascii="Arial" w:eastAsia="Arial" w:hAnsi="Arial" w:cs="Arial"/>
          <w:sz w:val="22"/>
          <w:szCs w:val="22"/>
        </w:rPr>
      </w:pPr>
      <w:r>
        <w:t>Kolom 6: Sel "1,4" (normal)</w:t>
      </w:r>
    </w:p>
    <w:p w:rsidR="00D0612F" w:rsidRDefault="0051774A">
      <w:pPr>
        <w:spacing w:before="0" w:after="240"/>
        <w:ind w:left="720" w:firstLine="0"/>
        <w:jc w:val="left"/>
        <w:rPr>
          <w:b/>
        </w:rPr>
      </w:pPr>
      <w:r>
        <w:rPr>
          <w:b/>
        </w:rPr>
        <w:t>Baris 2 (Bagian Tengah 1):</w:t>
      </w:r>
    </w:p>
    <w:p w:rsidR="00D0612F" w:rsidRDefault="0051774A">
      <w:pPr>
        <w:numPr>
          <w:ilvl w:val="1"/>
          <w:numId w:val="18"/>
        </w:numPr>
        <w:spacing w:before="0"/>
        <w:jc w:val="left"/>
        <w:rPr>
          <w:rFonts w:ascii="Arial" w:eastAsia="Arial" w:hAnsi="Arial" w:cs="Arial"/>
          <w:sz w:val="22"/>
          <w:szCs w:val="22"/>
        </w:rPr>
      </w:pPr>
      <w:r>
        <w:t>Kolom 1: Sel "2,1" (normal)</w:t>
      </w:r>
    </w:p>
    <w:p w:rsidR="00D0612F" w:rsidRDefault="0051774A">
      <w:pPr>
        <w:numPr>
          <w:ilvl w:val="1"/>
          <w:numId w:val="18"/>
        </w:numPr>
        <w:spacing w:before="0"/>
        <w:jc w:val="left"/>
        <w:rPr>
          <w:rFonts w:ascii="Arial" w:eastAsia="Arial" w:hAnsi="Arial" w:cs="Arial"/>
          <w:sz w:val="22"/>
          <w:szCs w:val="22"/>
        </w:rPr>
      </w:pPr>
      <w:r>
        <w:t xml:space="preserve">Kolom 2-5: Sel "FIRNANDA" (digabung </w:t>
      </w:r>
      <w:r>
        <w:rPr>
          <w:b/>
        </w:rPr>
        <w:t>4 kolom</w:t>
      </w:r>
      <w:r>
        <w:t xml:space="preserve"> dan </w:t>
      </w:r>
      <w:r>
        <w:rPr>
          <w:b/>
        </w:rPr>
        <w:t>2 baris</w:t>
      </w:r>
      <w:r>
        <w:t xml:space="preserve"> dengan </w:t>
      </w:r>
      <w:r>
        <w:rPr>
          <w:rFonts w:ascii="Roboto Mono" w:eastAsia="Roboto Mono" w:hAnsi="Roboto Mono" w:cs="Roboto Mono"/>
          <w:color w:val="188038"/>
        </w:rPr>
        <w:t>colspan="4" rowspan="2"</w:t>
      </w:r>
      <w:r>
        <w:t>)</w:t>
      </w:r>
    </w:p>
    <w:p w:rsidR="00D0612F" w:rsidRDefault="0051774A">
      <w:pPr>
        <w:numPr>
          <w:ilvl w:val="1"/>
          <w:numId w:val="18"/>
        </w:numPr>
        <w:spacing w:before="0" w:after="240"/>
        <w:jc w:val="left"/>
        <w:rPr>
          <w:rFonts w:ascii="Arial" w:eastAsia="Arial" w:hAnsi="Arial" w:cs="Arial"/>
          <w:sz w:val="22"/>
          <w:szCs w:val="22"/>
        </w:rPr>
      </w:pPr>
      <w:r>
        <w:t>Kolom 6: Sel "2,4" (normal)</w:t>
      </w:r>
    </w:p>
    <w:p w:rsidR="00D0612F" w:rsidRDefault="0051774A">
      <w:pPr>
        <w:spacing w:before="0" w:after="240"/>
        <w:ind w:left="720" w:firstLine="0"/>
        <w:jc w:val="left"/>
        <w:rPr>
          <w:b/>
        </w:rPr>
      </w:pPr>
      <w:r>
        <w:rPr>
          <w:b/>
        </w:rPr>
        <w:lastRenderedPageBreak/>
        <w:t>Baris 3 (Bagian Tengah 2):</w:t>
      </w:r>
    </w:p>
    <w:p w:rsidR="00D0612F" w:rsidRDefault="0051774A">
      <w:pPr>
        <w:numPr>
          <w:ilvl w:val="1"/>
          <w:numId w:val="18"/>
        </w:numPr>
        <w:spacing w:before="0"/>
        <w:jc w:val="left"/>
        <w:rPr>
          <w:rFonts w:ascii="Arial" w:eastAsia="Arial" w:hAnsi="Arial" w:cs="Arial"/>
          <w:sz w:val="22"/>
          <w:szCs w:val="22"/>
        </w:rPr>
      </w:pPr>
      <w:r>
        <w:t>Kolom 1: Sel "3,1" (normal)</w:t>
      </w:r>
    </w:p>
    <w:p w:rsidR="00D0612F" w:rsidRDefault="0051774A">
      <w:pPr>
        <w:numPr>
          <w:ilvl w:val="1"/>
          <w:numId w:val="18"/>
        </w:numPr>
        <w:spacing w:before="0"/>
        <w:jc w:val="left"/>
        <w:rPr>
          <w:rFonts w:ascii="Arial" w:eastAsia="Arial" w:hAnsi="Arial" w:cs="Arial"/>
          <w:sz w:val="22"/>
          <w:szCs w:val="22"/>
        </w:rPr>
      </w:pPr>
      <w:r>
        <w:t>Kolom 6: Sel "3,4" (normal)</w:t>
      </w:r>
    </w:p>
    <w:p w:rsidR="00D0612F" w:rsidRDefault="0051774A">
      <w:pPr>
        <w:numPr>
          <w:ilvl w:val="1"/>
          <w:numId w:val="18"/>
        </w:numPr>
        <w:spacing w:before="0" w:after="240"/>
        <w:jc w:val="left"/>
        <w:rPr>
          <w:rFonts w:ascii="Arial" w:eastAsia="Arial" w:hAnsi="Arial" w:cs="Arial"/>
          <w:sz w:val="22"/>
          <w:szCs w:val="22"/>
        </w:rPr>
      </w:pPr>
      <w:r>
        <w:rPr>
          <w:i/>
        </w:rPr>
        <w:t>Kolom 2-5 sudah tergabung dengan baris 2</w:t>
      </w:r>
      <w:r>
        <w:t>.</w:t>
      </w:r>
    </w:p>
    <w:p w:rsidR="00D0612F" w:rsidRDefault="0051774A">
      <w:pPr>
        <w:spacing w:before="0" w:after="240"/>
        <w:ind w:left="720" w:firstLine="0"/>
        <w:jc w:val="left"/>
        <w:rPr>
          <w:b/>
        </w:rPr>
      </w:pPr>
      <w:r>
        <w:rPr>
          <w:b/>
        </w:rPr>
        <w:t>Baris 4 (Footer Bawah):</w:t>
      </w:r>
    </w:p>
    <w:p w:rsidR="00D0612F" w:rsidRDefault="0051774A">
      <w:pPr>
        <w:numPr>
          <w:ilvl w:val="1"/>
          <w:numId w:val="18"/>
        </w:numPr>
        <w:spacing w:before="0"/>
        <w:jc w:val="left"/>
        <w:rPr>
          <w:rFonts w:ascii="Arial" w:eastAsia="Arial" w:hAnsi="Arial" w:cs="Arial"/>
          <w:sz w:val="22"/>
          <w:szCs w:val="22"/>
        </w:rPr>
      </w:pPr>
      <w:r>
        <w:t>Kolom 1: Sel "4,1" (normal)</w:t>
      </w:r>
    </w:p>
    <w:p w:rsidR="00D0612F" w:rsidRDefault="0051774A">
      <w:pPr>
        <w:numPr>
          <w:ilvl w:val="1"/>
          <w:numId w:val="18"/>
        </w:numPr>
        <w:spacing w:before="0"/>
        <w:jc w:val="left"/>
        <w:rPr>
          <w:rFonts w:ascii="Arial" w:eastAsia="Arial" w:hAnsi="Arial" w:cs="Arial"/>
          <w:sz w:val="22"/>
          <w:szCs w:val="22"/>
        </w:rPr>
      </w:pPr>
      <w:r>
        <w:t xml:space="preserve">Kolom 2-3: Sel "4,2" (digabung 2 kolom dengan </w:t>
      </w:r>
      <w:r>
        <w:rPr>
          <w:rFonts w:ascii="Roboto Mono" w:eastAsia="Roboto Mono" w:hAnsi="Roboto Mono" w:cs="Roboto Mono"/>
          <w:color w:val="188038"/>
        </w:rPr>
        <w:t>colspan="2"</w:t>
      </w:r>
      <w:r>
        <w:t>)</w:t>
      </w:r>
    </w:p>
    <w:p w:rsidR="00D0612F" w:rsidRDefault="0051774A">
      <w:pPr>
        <w:numPr>
          <w:ilvl w:val="1"/>
          <w:numId w:val="18"/>
        </w:numPr>
        <w:spacing w:before="0"/>
        <w:jc w:val="left"/>
        <w:rPr>
          <w:rFonts w:ascii="Arial" w:eastAsia="Arial" w:hAnsi="Arial" w:cs="Arial"/>
          <w:sz w:val="22"/>
          <w:szCs w:val="22"/>
        </w:rPr>
      </w:pPr>
      <w:r>
        <w:t xml:space="preserve">Kolom 4-5: Sel "4,3" (digabung 2 kolom dengan </w:t>
      </w:r>
      <w:r>
        <w:rPr>
          <w:rFonts w:ascii="Roboto Mono" w:eastAsia="Roboto Mono" w:hAnsi="Roboto Mono" w:cs="Roboto Mono"/>
          <w:color w:val="188038"/>
        </w:rPr>
        <w:t>colspan="2"</w:t>
      </w:r>
      <w:r>
        <w:t>)</w:t>
      </w:r>
    </w:p>
    <w:p w:rsidR="00D0612F" w:rsidRDefault="0051774A">
      <w:pPr>
        <w:numPr>
          <w:ilvl w:val="1"/>
          <w:numId w:val="18"/>
        </w:numPr>
        <w:spacing w:before="0" w:after="240"/>
        <w:jc w:val="left"/>
        <w:rPr>
          <w:rFonts w:ascii="Arial" w:eastAsia="Arial" w:hAnsi="Arial" w:cs="Arial"/>
          <w:sz w:val="22"/>
          <w:szCs w:val="22"/>
        </w:rPr>
      </w:pPr>
      <w:r>
        <w:t>Kolom 6: Sel "4,4" (normal)</w:t>
      </w:r>
    </w:p>
    <w:p w:rsidR="00D0612F" w:rsidRDefault="0051774A">
      <w:pPr>
        <w:pStyle w:val="Heading1"/>
      </w:pPr>
      <w:r>
        <w:t>1.5 Tugas</w:t>
      </w:r>
    </w:p>
    <w:p w:rsidR="00D0612F" w:rsidRDefault="0051774A">
      <w:pPr>
        <w:ind w:firstLine="0"/>
        <w:jc w:val="left"/>
      </w:pPr>
      <w:r>
        <w:t xml:space="preserve">Dengan menggunakan HTML buatlah desain form HTML, sebagai berikut : </w:t>
      </w:r>
    </w:p>
    <w:p w:rsidR="00D0612F" w:rsidRDefault="0051774A">
      <w:pPr>
        <w:ind w:firstLine="0"/>
        <w:jc w:val="center"/>
      </w:pPr>
      <w:r>
        <w:rPr>
          <w:noProof/>
        </w:rPr>
        <w:drawing>
          <wp:inline distT="0" distB="0" distL="0" distR="0">
            <wp:extent cx="3657600" cy="2860040"/>
            <wp:effectExtent l="0" t="0" r="0" b="0"/>
            <wp:docPr id="11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2"/>
                    <a:srcRect/>
                    <a:stretch>
                      <a:fillRect/>
                    </a:stretch>
                  </pic:blipFill>
                  <pic:spPr>
                    <a:xfrm>
                      <a:off x="0" y="0"/>
                      <a:ext cx="3657600" cy="2860040"/>
                    </a:xfrm>
                    <a:prstGeom prst="rect">
                      <a:avLst/>
                    </a:prstGeom>
                    <a:ln/>
                  </pic:spPr>
                </pic:pic>
              </a:graphicData>
            </a:graphic>
          </wp:inline>
        </w:drawing>
      </w:r>
    </w:p>
    <w:sectPr w:rsidR="00D0612F">
      <w:headerReference w:type="default" r:id="rId53"/>
      <w:footerReference w:type="default" r:id="rId54"/>
      <w:pgSz w:w="11906" w:h="16838"/>
      <w:pgMar w:top="1985" w:right="1701" w:bottom="1701" w:left="1701" w:header="720" w:footer="4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9637F" w:rsidRDefault="0079637F">
      <w:pPr>
        <w:spacing w:before="0" w:line="240" w:lineRule="auto"/>
      </w:pPr>
      <w:r>
        <w:separator/>
      </w:r>
    </w:p>
  </w:endnote>
  <w:endnote w:type="continuationSeparator" w:id="0">
    <w:p w:rsidR="0079637F" w:rsidRDefault="0079637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Mono">
    <w:altName w:val="Arial"/>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tag w:val="goog_rdk_4"/>
      <w:id w:val="328644455"/>
    </w:sdtPr>
    <w:sdtEndPr/>
    <w:sdtContent>
      <w:p w:rsidR="00D0612F" w:rsidRDefault="0079637F">
        <w:pPr>
          <w:ind w:firstLine="0"/>
          <w:rPr>
            <w:ins w:id="5" w:author="MU'MINATUS SAKDIYAH" w:date="2025-03-21T05:14:00Z"/>
            <w:b/>
            <w:color w:val="000000"/>
            <w:sz w:val="28"/>
            <w:szCs w:val="28"/>
          </w:rPr>
        </w:pPr>
        <w:sdt>
          <w:sdtPr>
            <w:tag w:val="goog_rdk_3"/>
            <w:id w:val="-1929568242"/>
          </w:sdtPr>
          <w:sdtEndPr/>
          <w:sdtContent/>
        </w:sdt>
      </w:p>
    </w:sdtContent>
  </w:sdt>
  <w:sdt>
    <w:sdtPr>
      <w:tag w:val="goog_rdk_6"/>
      <w:id w:val="-1940133465"/>
    </w:sdtPr>
    <w:sdtEndPr/>
    <w:sdtContent>
      <w:p w:rsidR="00D0612F" w:rsidRPr="00D0612F" w:rsidRDefault="0079637F">
        <w:pPr>
          <w:pBdr>
            <w:top w:val="nil"/>
            <w:left w:val="nil"/>
            <w:bottom w:val="nil"/>
            <w:right w:val="nil"/>
            <w:between w:val="nil"/>
          </w:pBdr>
          <w:spacing w:before="0" w:line="276" w:lineRule="auto"/>
          <w:ind w:firstLine="0"/>
          <w:jc w:val="left"/>
          <w:rPr>
            <w:rPrChange w:id="6" w:author="MU'MINATUS SAKDIYAH" w:date="2025-03-21T05:14:00Z">
              <w:rPr>
                <w:b/>
                <w:color w:val="000000"/>
                <w:sz w:val="28"/>
                <w:szCs w:val="28"/>
              </w:rPr>
            </w:rPrChange>
          </w:rPr>
        </w:pPr>
        <w:sdt>
          <w:sdtPr>
            <w:tag w:val="goog_rdk_5"/>
            <w:id w:val="1330870650"/>
          </w:sdtPr>
          <w:sdtEndPr/>
          <w:sdtContent/>
        </w:sdt>
      </w:p>
    </w:sdtContent>
  </w:sdt>
  <w:tbl>
    <w:tblPr>
      <w:tblStyle w:val="affff6"/>
      <w:tblW w:w="8504" w:type="dxa"/>
      <w:tblInd w:w="1093" w:type="dxa"/>
      <w:tblLayout w:type="fixed"/>
      <w:tblLook w:val="0400" w:firstRow="0" w:lastRow="0" w:firstColumn="0" w:lastColumn="0" w:noHBand="0" w:noVBand="1"/>
    </w:tblPr>
    <w:tblGrid>
      <w:gridCol w:w="7585"/>
      <w:gridCol w:w="919"/>
    </w:tblGrid>
    <w:tr w:rsidR="00D0612F">
      <w:tc>
        <w:tcPr>
          <w:tcW w:w="7585" w:type="dxa"/>
          <w:vAlign w:val="center"/>
        </w:tcPr>
        <w:p w:rsidR="00D0612F" w:rsidRDefault="0051774A">
          <w:pPr>
            <w:pBdr>
              <w:top w:val="nil"/>
              <w:left w:val="nil"/>
              <w:bottom w:val="nil"/>
              <w:right w:val="nil"/>
              <w:between w:val="nil"/>
            </w:pBdr>
            <w:tabs>
              <w:tab w:val="center" w:pos="4680"/>
              <w:tab w:val="right" w:pos="9360"/>
            </w:tabs>
            <w:spacing w:line="240" w:lineRule="auto"/>
            <w:jc w:val="right"/>
            <w:rPr>
              <w:smallCaps/>
              <w:color w:val="000000"/>
            </w:rPr>
          </w:pPr>
          <w:r>
            <w:rPr>
              <w:i/>
              <w:color w:val="000000"/>
            </w:rPr>
            <w:t>Firnanda Achyunda Putra, S. Kom., M. Kom</w:t>
          </w:r>
        </w:p>
      </w:tc>
      <w:tc>
        <w:tcPr>
          <w:tcW w:w="919" w:type="dxa"/>
          <w:shd w:val="clear" w:color="auto" w:fill="ED7D31"/>
          <w:vAlign w:val="center"/>
        </w:tcPr>
        <w:p w:rsidR="00D0612F" w:rsidRDefault="0051774A">
          <w:pPr>
            <w:pBdr>
              <w:top w:val="nil"/>
              <w:left w:val="nil"/>
              <w:bottom w:val="nil"/>
              <w:right w:val="nil"/>
              <w:between w:val="nil"/>
            </w:pBdr>
            <w:tabs>
              <w:tab w:val="center" w:pos="4680"/>
              <w:tab w:val="right" w:pos="9360"/>
            </w:tabs>
            <w:spacing w:line="240" w:lineRule="auto"/>
            <w:ind w:firstLine="275"/>
            <w:jc w:val="left"/>
            <w:rPr>
              <w:color w:val="FFFFFF"/>
            </w:rPr>
          </w:pPr>
          <w:r>
            <w:rPr>
              <w:color w:val="FFFFFF"/>
            </w:rPr>
            <w:fldChar w:fldCharType="begin"/>
          </w:r>
          <w:r>
            <w:rPr>
              <w:color w:val="FFFFFF"/>
            </w:rPr>
            <w:instrText>PAGE</w:instrText>
          </w:r>
          <w:r>
            <w:rPr>
              <w:color w:val="FFFFFF"/>
            </w:rPr>
            <w:fldChar w:fldCharType="separate"/>
          </w:r>
          <w:r w:rsidR="00B643F0">
            <w:rPr>
              <w:noProof/>
              <w:color w:val="FFFFFF"/>
            </w:rPr>
            <w:t>2</w:t>
          </w:r>
          <w:r>
            <w:rPr>
              <w:color w:val="FFFFFF"/>
            </w:rPr>
            <w:fldChar w:fldCharType="end"/>
          </w:r>
        </w:p>
      </w:tc>
    </w:tr>
  </w:tbl>
  <w:p w:rsidR="00D0612F" w:rsidRDefault="00D0612F">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9637F" w:rsidRDefault="0079637F">
      <w:pPr>
        <w:spacing w:before="0" w:line="240" w:lineRule="auto"/>
      </w:pPr>
      <w:r>
        <w:separator/>
      </w:r>
    </w:p>
  </w:footnote>
  <w:footnote w:type="continuationSeparator" w:id="0">
    <w:p w:rsidR="0079637F" w:rsidRDefault="0079637F">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0612F" w:rsidRDefault="0051774A">
    <w:pPr>
      <w:pBdr>
        <w:top w:val="nil"/>
        <w:left w:val="nil"/>
        <w:bottom w:val="nil"/>
        <w:right w:val="nil"/>
        <w:between w:val="nil"/>
      </w:pBdr>
      <w:tabs>
        <w:tab w:val="center" w:pos="4680"/>
        <w:tab w:val="right" w:pos="9360"/>
        <w:tab w:val="left" w:pos="1701"/>
      </w:tabs>
      <w:spacing w:after="120" w:line="240" w:lineRule="auto"/>
      <w:ind w:firstLine="0"/>
      <w:rPr>
        <w:b/>
        <w:color w:val="000000"/>
        <w:sz w:val="28"/>
        <w:szCs w:val="28"/>
      </w:rPr>
    </w:pPr>
    <w:r>
      <w:rPr>
        <w:b/>
        <w:color w:val="000000"/>
        <w:sz w:val="28"/>
        <w:szCs w:val="28"/>
      </w:rPr>
      <w:t>MODULE 1</w:t>
    </w:r>
  </w:p>
  <w:p w:rsidR="00D0612F" w:rsidRDefault="0051774A">
    <w:pPr>
      <w:pBdr>
        <w:top w:val="nil"/>
        <w:left w:val="nil"/>
        <w:bottom w:val="nil"/>
        <w:right w:val="nil"/>
        <w:between w:val="nil"/>
      </w:pBdr>
      <w:tabs>
        <w:tab w:val="center" w:pos="4680"/>
        <w:tab w:val="right" w:pos="9360"/>
      </w:tabs>
      <w:spacing w:after="120" w:line="240" w:lineRule="auto"/>
      <w:ind w:firstLine="0"/>
      <w:rPr>
        <w:b/>
        <w:color w:val="000000"/>
        <w:sz w:val="28"/>
        <w:szCs w:val="28"/>
      </w:rPr>
    </w:pPr>
    <w:r>
      <w:rPr>
        <w:b/>
        <w:color w:val="000000"/>
        <w:sz w:val="28"/>
        <w:szCs w:val="28"/>
      </w:rPr>
      <w:t>DASAR-DASAR HTML</w:t>
    </w:r>
    <w:r>
      <w:rPr>
        <w:noProof/>
      </w:rPr>
      <mc:AlternateContent>
        <mc:Choice Requires="wps">
          <w:drawing>
            <wp:anchor distT="0" distB="0" distL="114300" distR="114300" simplePos="0" relativeHeight="251658240" behindDoc="0" locked="0" layoutInCell="1" hidden="0" allowOverlap="1">
              <wp:simplePos x="0" y="0"/>
              <wp:positionH relativeFrom="column">
                <wp:posOffset>-25399</wp:posOffset>
              </wp:positionH>
              <wp:positionV relativeFrom="paragraph">
                <wp:posOffset>241300</wp:posOffset>
              </wp:positionV>
              <wp:extent cx="0" cy="38100"/>
              <wp:effectExtent l="0" t="0" r="0" b="0"/>
              <wp:wrapNone/>
              <wp:docPr id="106" name="Straight Arrow Connector 106"/>
              <wp:cNvGraphicFramePr/>
              <a:graphic xmlns:a="http://schemas.openxmlformats.org/drawingml/2006/main">
                <a:graphicData uri="http://schemas.microsoft.com/office/word/2010/wordprocessingShape">
                  <wps:wsp>
                    <wps:cNvCnPr/>
                    <wps:spPr>
                      <a:xfrm>
                        <a:off x="2630804" y="3780000"/>
                        <a:ext cx="5430392" cy="0"/>
                      </a:xfrm>
                      <a:prstGeom prst="straightConnector1">
                        <a:avLst/>
                      </a:prstGeom>
                      <a:noFill/>
                      <a:ln w="38100" cap="flat" cmpd="thinThick">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-25399</wp:posOffset>
              </wp:positionH>
              <wp:positionV relativeFrom="paragraph">
                <wp:posOffset>241300</wp:posOffset>
              </wp:positionV>
              <wp:extent cx="0" cy="38100"/>
              <wp:effectExtent b="0" l="0" r="0" t="0"/>
              <wp:wrapNone/>
              <wp:docPr id="106" name="image46.png"/>
              <a:graphic>
                <a:graphicData uri="http://schemas.openxmlformats.org/drawingml/2006/picture">
                  <pic:pic>
                    <pic:nvPicPr>
                      <pic:cNvPr id="0" name="image46.png"/>
                      <pic:cNvPicPr preferRelativeResize="0"/>
                    </pic:nvPicPr>
                    <pic:blipFill>
                      <a:blip r:embed="rId1"/>
                      <a:srcRect/>
                      <a:stretch>
                        <a:fillRect/>
                      </a:stretch>
                    </pic:blipFill>
                    <pic:spPr>
                      <a:xfrm>
                        <a:off x="0" y="0"/>
                        <a:ext cx="0" cy="381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5731A"/>
    <w:multiLevelType w:val="multilevel"/>
    <w:tmpl w:val="FB489158"/>
    <w:lvl w:ilvl="0">
      <w:start w:val="1"/>
      <w:numFmt w:val="decimal"/>
      <w:lvlText w:val="%1."/>
      <w:lvlJc w:val="left"/>
      <w:pPr>
        <w:ind w:left="927"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AF5A9D"/>
    <w:multiLevelType w:val="multilevel"/>
    <w:tmpl w:val="FC2A7A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1A87E4A"/>
    <w:multiLevelType w:val="multilevel"/>
    <w:tmpl w:val="714CCF6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55504DC"/>
    <w:multiLevelType w:val="multilevel"/>
    <w:tmpl w:val="1E46B0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6311C3F"/>
    <w:multiLevelType w:val="multilevel"/>
    <w:tmpl w:val="A34E5D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9352CC4"/>
    <w:multiLevelType w:val="multilevel"/>
    <w:tmpl w:val="4798F7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DD2379C"/>
    <w:multiLevelType w:val="multilevel"/>
    <w:tmpl w:val="40C430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EDD488C"/>
    <w:multiLevelType w:val="multilevel"/>
    <w:tmpl w:val="F16A29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4A91E78"/>
    <w:multiLevelType w:val="multilevel"/>
    <w:tmpl w:val="396A11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9224651"/>
    <w:multiLevelType w:val="multilevel"/>
    <w:tmpl w:val="B50049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E4A1BFE"/>
    <w:multiLevelType w:val="multilevel"/>
    <w:tmpl w:val="188C29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3580644"/>
    <w:multiLevelType w:val="multilevel"/>
    <w:tmpl w:val="0CFED0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92B6084"/>
    <w:multiLevelType w:val="multilevel"/>
    <w:tmpl w:val="0B6EC6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AE65AA9"/>
    <w:multiLevelType w:val="multilevel"/>
    <w:tmpl w:val="7E9C93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C9735BD"/>
    <w:multiLevelType w:val="multilevel"/>
    <w:tmpl w:val="AD5A05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DF105DC"/>
    <w:multiLevelType w:val="multilevel"/>
    <w:tmpl w:val="16922A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E4645D9"/>
    <w:multiLevelType w:val="multilevel"/>
    <w:tmpl w:val="9A16D5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9352F60"/>
    <w:multiLevelType w:val="multilevel"/>
    <w:tmpl w:val="78F003F4"/>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8" w15:restartNumberingAfterBreak="0">
    <w:nsid w:val="4A1A197F"/>
    <w:multiLevelType w:val="multilevel"/>
    <w:tmpl w:val="925693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FD201A1"/>
    <w:multiLevelType w:val="multilevel"/>
    <w:tmpl w:val="6530417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5B951AD"/>
    <w:multiLevelType w:val="multilevel"/>
    <w:tmpl w:val="1E5E5D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9FD103E"/>
    <w:multiLevelType w:val="multilevel"/>
    <w:tmpl w:val="BF56D5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C0029CC"/>
    <w:multiLevelType w:val="multilevel"/>
    <w:tmpl w:val="630671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E7865DB"/>
    <w:multiLevelType w:val="multilevel"/>
    <w:tmpl w:val="C4D850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F2F5C0E"/>
    <w:multiLevelType w:val="multilevel"/>
    <w:tmpl w:val="C35417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F673368"/>
    <w:multiLevelType w:val="multilevel"/>
    <w:tmpl w:val="CCFC9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765611A"/>
    <w:multiLevelType w:val="multilevel"/>
    <w:tmpl w:val="FB743F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DA3567C"/>
    <w:multiLevelType w:val="multilevel"/>
    <w:tmpl w:val="4E8EF6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0692DBE"/>
    <w:multiLevelType w:val="multilevel"/>
    <w:tmpl w:val="2556DA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4FA5C7D"/>
    <w:multiLevelType w:val="multilevel"/>
    <w:tmpl w:val="FCF4EA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8DC6F4F"/>
    <w:multiLevelType w:val="multilevel"/>
    <w:tmpl w:val="F954B7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0"/>
  </w:num>
  <w:num w:numId="2">
    <w:abstractNumId w:val="29"/>
  </w:num>
  <w:num w:numId="3">
    <w:abstractNumId w:val="30"/>
  </w:num>
  <w:num w:numId="4">
    <w:abstractNumId w:val="12"/>
  </w:num>
  <w:num w:numId="5">
    <w:abstractNumId w:val="18"/>
  </w:num>
  <w:num w:numId="6">
    <w:abstractNumId w:val="15"/>
  </w:num>
  <w:num w:numId="7">
    <w:abstractNumId w:val="6"/>
  </w:num>
  <w:num w:numId="8">
    <w:abstractNumId w:val="5"/>
  </w:num>
  <w:num w:numId="9">
    <w:abstractNumId w:val="23"/>
  </w:num>
  <w:num w:numId="10">
    <w:abstractNumId w:val="2"/>
  </w:num>
  <w:num w:numId="11">
    <w:abstractNumId w:val="19"/>
  </w:num>
  <w:num w:numId="12">
    <w:abstractNumId w:val="13"/>
  </w:num>
  <w:num w:numId="13">
    <w:abstractNumId w:val="16"/>
  </w:num>
  <w:num w:numId="14">
    <w:abstractNumId w:val="7"/>
  </w:num>
  <w:num w:numId="15">
    <w:abstractNumId w:val="17"/>
  </w:num>
  <w:num w:numId="16">
    <w:abstractNumId w:val="0"/>
  </w:num>
  <w:num w:numId="17">
    <w:abstractNumId w:val="14"/>
  </w:num>
  <w:num w:numId="18">
    <w:abstractNumId w:val="4"/>
  </w:num>
  <w:num w:numId="19">
    <w:abstractNumId w:val="8"/>
  </w:num>
  <w:num w:numId="20">
    <w:abstractNumId w:val="26"/>
  </w:num>
  <w:num w:numId="21">
    <w:abstractNumId w:val="24"/>
  </w:num>
  <w:num w:numId="22">
    <w:abstractNumId w:val="9"/>
  </w:num>
  <w:num w:numId="23">
    <w:abstractNumId w:val="27"/>
  </w:num>
  <w:num w:numId="24">
    <w:abstractNumId w:val="22"/>
  </w:num>
  <w:num w:numId="25">
    <w:abstractNumId w:val="3"/>
  </w:num>
  <w:num w:numId="26">
    <w:abstractNumId w:val="11"/>
  </w:num>
  <w:num w:numId="27">
    <w:abstractNumId w:val="28"/>
  </w:num>
  <w:num w:numId="28">
    <w:abstractNumId w:val="25"/>
  </w:num>
  <w:num w:numId="29">
    <w:abstractNumId w:val="1"/>
  </w:num>
  <w:num w:numId="30">
    <w:abstractNumId w:val="10"/>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612F"/>
    <w:rsid w:val="004531B5"/>
    <w:rsid w:val="0051774A"/>
    <w:rsid w:val="0079637F"/>
    <w:rsid w:val="00B643F0"/>
    <w:rsid w:val="00D0612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C68139"/>
  <w15:docId w15:val="{BDD6525E-1B9A-4322-A5BC-727907EBB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4"/>
        <w:szCs w:val="24"/>
        <w:lang w:val="id" w:eastAsia="en-ID" w:bidi="ar-SA"/>
      </w:rPr>
    </w:rPrDefault>
    <w:pPrDefault>
      <w:pPr>
        <w:widowControl w:val="0"/>
        <w:spacing w:before="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5A34"/>
    <w:pPr>
      <w:autoSpaceDE w:val="0"/>
      <w:autoSpaceDN w:val="0"/>
    </w:pPr>
    <w:rPr>
      <w:rFonts w:eastAsia="Times New Roman" w:cs="Times New Roman"/>
    </w:rPr>
  </w:style>
  <w:style w:type="paragraph" w:styleId="Heading1">
    <w:name w:val="heading 1"/>
    <w:basedOn w:val="Normal"/>
    <w:next w:val="Normal"/>
    <w:link w:val="Heading1Char"/>
    <w:uiPriority w:val="9"/>
    <w:qFormat/>
    <w:rsid w:val="00A67676"/>
    <w:pPr>
      <w:keepNext/>
      <w:keepLines/>
      <w:spacing w:before="240" w:after="120"/>
      <w:ind w:firstLine="0"/>
      <w:outlineLvl w:val="0"/>
    </w:pPr>
    <w:rPr>
      <w:rFonts w:asciiTheme="minorHAnsi" w:eastAsiaTheme="majorEastAsia" w:hAnsiTheme="minorHAnsi" w:cstheme="majorBidi"/>
      <w:b/>
      <w:caps/>
      <w:szCs w:val="32"/>
    </w:rPr>
  </w:style>
  <w:style w:type="paragraph" w:styleId="Heading2">
    <w:name w:val="heading 2"/>
    <w:basedOn w:val="Normal"/>
    <w:next w:val="Normal"/>
    <w:link w:val="Heading2Char"/>
    <w:uiPriority w:val="9"/>
    <w:unhideWhenUsed/>
    <w:qFormat/>
    <w:rsid w:val="00742EEC"/>
    <w:pPr>
      <w:keepNext/>
      <w:keepLines/>
      <w:ind w:firstLine="0"/>
      <w:outlineLvl w:val="1"/>
    </w:pPr>
    <w:rPr>
      <w:rFonts w:asciiTheme="minorHAnsi" w:eastAsiaTheme="majorEastAsia" w:hAnsiTheme="minorHAnsi" w:cstheme="majorBidi"/>
      <w:b/>
      <w:szCs w:val="26"/>
    </w:rPr>
  </w:style>
  <w:style w:type="paragraph" w:styleId="Heading3">
    <w:name w:val="heading 3"/>
    <w:basedOn w:val="Normal"/>
    <w:next w:val="Normal"/>
    <w:link w:val="Heading3Char"/>
    <w:uiPriority w:val="9"/>
    <w:unhideWhenUsed/>
    <w:qFormat/>
    <w:rsid w:val="007603C3"/>
    <w:pPr>
      <w:keepNext/>
      <w:keepLines/>
      <w:spacing w:before="40"/>
      <w:ind w:firstLine="0"/>
      <w:outlineLvl w:val="2"/>
    </w:pPr>
    <w:rPr>
      <w:rFonts w:asciiTheme="minorHAnsi" w:eastAsiaTheme="majorEastAsia" w:hAnsiTheme="minorHAnsi" w:cstheme="majorBidi"/>
      <w:b/>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E87A5A"/>
    <w:pPr>
      <w:spacing w:before="6"/>
      <w:ind w:left="2668" w:right="2684"/>
      <w:jc w:val="center"/>
    </w:pPr>
    <w:rPr>
      <w:b/>
      <w:bCs/>
      <w:sz w:val="40"/>
      <w:szCs w:val="40"/>
    </w:rPr>
  </w:style>
  <w:style w:type="paragraph" w:styleId="Header">
    <w:name w:val="header"/>
    <w:basedOn w:val="Normal"/>
    <w:link w:val="HeaderChar"/>
    <w:uiPriority w:val="99"/>
    <w:unhideWhenUsed/>
    <w:rsid w:val="00E87A5A"/>
    <w:pPr>
      <w:tabs>
        <w:tab w:val="center" w:pos="4680"/>
        <w:tab w:val="right" w:pos="9360"/>
      </w:tabs>
      <w:spacing w:line="240" w:lineRule="auto"/>
    </w:pPr>
  </w:style>
  <w:style w:type="character" w:customStyle="1" w:styleId="HeaderChar">
    <w:name w:val="Header Char"/>
    <w:basedOn w:val="DefaultParagraphFont"/>
    <w:link w:val="Header"/>
    <w:uiPriority w:val="99"/>
    <w:rsid w:val="00E87A5A"/>
  </w:style>
  <w:style w:type="paragraph" w:styleId="Footer">
    <w:name w:val="footer"/>
    <w:basedOn w:val="Normal"/>
    <w:link w:val="FooterChar"/>
    <w:uiPriority w:val="99"/>
    <w:unhideWhenUsed/>
    <w:rsid w:val="00E87A5A"/>
    <w:pPr>
      <w:tabs>
        <w:tab w:val="center" w:pos="4680"/>
        <w:tab w:val="right" w:pos="9360"/>
      </w:tabs>
      <w:spacing w:line="240" w:lineRule="auto"/>
    </w:pPr>
  </w:style>
  <w:style w:type="character" w:customStyle="1" w:styleId="FooterChar">
    <w:name w:val="Footer Char"/>
    <w:basedOn w:val="DefaultParagraphFont"/>
    <w:link w:val="Footer"/>
    <w:uiPriority w:val="99"/>
    <w:rsid w:val="00E87A5A"/>
  </w:style>
  <w:style w:type="character" w:customStyle="1" w:styleId="TitleChar">
    <w:name w:val="Title Char"/>
    <w:basedOn w:val="DefaultParagraphFont"/>
    <w:link w:val="Title"/>
    <w:uiPriority w:val="10"/>
    <w:rsid w:val="00E87A5A"/>
    <w:rPr>
      <w:rFonts w:ascii="Times New Roman" w:eastAsia="Times New Roman" w:hAnsi="Times New Roman" w:cs="Times New Roman"/>
      <w:b/>
      <w:bCs/>
      <w:sz w:val="40"/>
      <w:szCs w:val="40"/>
      <w:lang w:val="id"/>
    </w:rPr>
  </w:style>
  <w:style w:type="character" w:customStyle="1" w:styleId="Heading1Char">
    <w:name w:val="Heading 1 Char"/>
    <w:basedOn w:val="DefaultParagraphFont"/>
    <w:link w:val="Heading1"/>
    <w:uiPriority w:val="9"/>
    <w:rsid w:val="00A67676"/>
    <w:rPr>
      <w:rFonts w:eastAsiaTheme="majorEastAsia" w:cstheme="majorBidi"/>
      <w:b/>
      <w:caps/>
      <w:sz w:val="24"/>
      <w:szCs w:val="32"/>
      <w:lang w:val="id"/>
    </w:rPr>
  </w:style>
  <w:style w:type="paragraph" w:customStyle="1" w:styleId="Head">
    <w:name w:val="Head"/>
    <w:basedOn w:val="Header"/>
    <w:link w:val="HeadChar"/>
    <w:qFormat/>
    <w:rsid w:val="00564C3E"/>
    <w:pPr>
      <w:spacing w:after="120"/>
      <w:ind w:firstLine="0"/>
    </w:pPr>
    <w:rPr>
      <w:rFonts w:asciiTheme="minorHAnsi" w:hAnsiTheme="minorHAnsi" w:cstheme="minorHAnsi"/>
      <w:b/>
      <w:bCs/>
      <w:sz w:val="28"/>
      <w:szCs w:val="28"/>
    </w:rPr>
  </w:style>
  <w:style w:type="paragraph" w:customStyle="1" w:styleId="Cover">
    <w:name w:val="Cover"/>
    <w:basedOn w:val="Normal"/>
    <w:link w:val="CoverChar"/>
    <w:qFormat/>
    <w:rsid w:val="00564C3E"/>
    <w:pPr>
      <w:jc w:val="center"/>
    </w:pPr>
    <w:rPr>
      <w:b/>
      <w:bCs/>
      <w:lang w:val="en-US"/>
    </w:rPr>
  </w:style>
  <w:style w:type="character" w:customStyle="1" w:styleId="HeadChar">
    <w:name w:val="Head Char"/>
    <w:basedOn w:val="HeaderChar"/>
    <w:link w:val="Head"/>
    <w:rsid w:val="00564C3E"/>
    <w:rPr>
      <w:rFonts w:eastAsia="Times New Roman" w:cstheme="minorHAnsi"/>
      <w:b/>
      <w:bCs/>
      <w:sz w:val="28"/>
      <w:szCs w:val="28"/>
      <w:lang w:val="id"/>
    </w:rPr>
  </w:style>
  <w:style w:type="character" w:customStyle="1" w:styleId="Heading2Char">
    <w:name w:val="Heading 2 Char"/>
    <w:basedOn w:val="DefaultParagraphFont"/>
    <w:link w:val="Heading2"/>
    <w:uiPriority w:val="9"/>
    <w:rsid w:val="00742EEC"/>
    <w:rPr>
      <w:rFonts w:eastAsiaTheme="majorEastAsia" w:cstheme="majorBidi"/>
      <w:b/>
      <w:sz w:val="24"/>
      <w:szCs w:val="26"/>
      <w:lang w:val="id"/>
    </w:rPr>
  </w:style>
  <w:style w:type="character" w:customStyle="1" w:styleId="CoverChar">
    <w:name w:val="Cover Char"/>
    <w:basedOn w:val="DefaultParagraphFont"/>
    <w:link w:val="Cover"/>
    <w:rsid w:val="00564C3E"/>
    <w:rPr>
      <w:rFonts w:ascii="Times New Roman" w:eastAsia="Times New Roman" w:hAnsi="Times New Roman" w:cs="Times New Roman"/>
      <w:b/>
      <w:bCs/>
      <w:sz w:val="24"/>
      <w:szCs w:val="24"/>
    </w:rPr>
  </w:style>
  <w:style w:type="paragraph" w:styleId="ListParagraph">
    <w:name w:val="List Paragraph"/>
    <w:basedOn w:val="Normal"/>
    <w:uiPriority w:val="34"/>
    <w:qFormat/>
    <w:rsid w:val="00325503"/>
    <w:pPr>
      <w:ind w:left="720"/>
      <w:contextualSpacing/>
    </w:pPr>
  </w:style>
  <w:style w:type="paragraph" w:customStyle="1" w:styleId="TableParagraph">
    <w:name w:val="Table Paragraph"/>
    <w:basedOn w:val="Normal"/>
    <w:uiPriority w:val="1"/>
    <w:qFormat/>
    <w:rsid w:val="00742EEC"/>
    <w:pPr>
      <w:spacing w:before="0" w:line="240" w:lineRule="auto"/>
      <w:ind w:left="49" w:firstLine="0"/>
    </w:pPr>
    <w:rPr>
      <w:rFonts w:ascii="Arial" w:eastAsia="Arial" w:hAnsi="Arial" w:cs="Arial"/>
      <w:sz w:val="22"/>
    </w:rPr>
  </w:style>
  <w:style w:type="character" w:customStyle="1" w:styleId="Heading3Char">
    <w:name w:val="Heading 3 Char"/>
    <w:basedOn w:val="DefaultParagraphFont"/>
    <w:link w:val="Heading3"/>
    <w:uiPriority w:val="9"/>
    <w:rsid w:val="007603C3"/>
    <w:rPr>
      <w:rFonts w:eastAsiaTheme="majorEastAsia" w:cstheme="majorBidi"/>
      <w:b/>
      <w:sz w:val="24"/>
      <w:szCs w:val="24"/>
      <w:lang w:val="id"/>
    </w:rPr>
  </w:style>
  <w:style w:type="table" w:styleId="TableGrid">
    <w:name w:val="Table Grid"/>
    <w:basedOn w:val="TableNormal"/>
    <w:uiPriority w:val="39"/>
    <w:rsid w:val="007603C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 w:type="table" w:customStyle="1" w:styleId="ab">
    <w:basedOn w:val="TableNormal"/>
    <w:pPr>
      <w:spacing w:line="240" w:lineRule="auto"/>
    </w:pPr>
    <w:tblPr>
      <w:tblStyleRowBandSize w:val="1"/>
      <w:tblStyleColBandSize w:val="1"/>
    </w:tblPr>
  </w:style>
  <w:style w:type="table" w:customStyle="1" w:styleId="ac">
    <w:basedOn w:val="TableNormal"/>
    <w:pPr>
      <w:spacing w:line="240" w:lineRule="auto"/>
    </w:pPr>
    <w:tblPr>
      <w:tblStyleRowBandSize w:val="1"/>
      <w:tblStyleColBandSize w:val="1"/>
    </w:tblPr>
  </w:style>
  <w:style w:type="table" w:customStyle="1" w:styleId="ad">
    <w:basedOn w:val="TableNormal"/>
    <w:pPr>
      <w:spacing w:line="240" w:lineRule="auto"/>
    </w:pPr>
    <w:tblPr>
      <w:tblStyleRowBandSize w:val="1"/>
      <w:tblStyleColBandSize w:val="1"/>
    </w:tblPr>
  </w:style>
  <w:style w:type="table" w:customStyle="1" w:styleId="ae">
    <w:basedOn w:val="TableNormal"/>
    <w:pPr>
      <w:spacing w:line="240" w:lineRule="auto"/>
    </w:pPr>
    <w:tblPr>
      <w:tblStyleRowBandSize w:val="1"/>
      <w:tblStyleColBandSize w:val="1"/>
    </w:tblPr>
  </w:style>
  <w:style w:type="table" w:customStyle="1" w:styleId="af">
    <w:basedOn w:val="TableNormal"/>
    <w:pPr>
      <w:spacing w:line="240" w:lineRule="auto"/>
    </w:pPr>
    <w:tblPr>
      <w:tblStyleRowBandSize w:val="1"/>
      <w:tblStyleColBandSize w:val="1"/>
    </w:tblPr>
  </w:style>
  <w:style w:type="table" w:customStyle="1" w:styleId="af0">
    <w:basedOn w:val="TableNormal"/>
    <w:pPr>
      <w:spacing w:line="240" w:lineRule="auto"/>
    </w:pPr>
    <w:tblPr>
      <w:tblStyleRowBandSize w:val="1"/>
      <w:tblStyleColBandSize w:val="1"/>
    </w:tblPr>
  </w:style>
  <w:style w:type="table" w:customStyle="1" w:styleId="af1">
    <w:basedOn w:val="TableNormal"/>
    <w:pPr>
      <w:spacing w:line="240" w:lineRule="auto"/>
    </w:pPr>
    <w:tblPr>
      <w:tblStyleRowBandSize w:val="1"/>
      <w:tblStyleColBandSize w:val="1"/>
    </w:tblPr>
  </w:style>
  <w:style w:type="table" w:customStyle="1" w:styleId="af2">
    <w:basedOn w:val="TableNormal"/>
    <w:pPr>
      <w:spacing w:line="240" w:lineRule="auto"/>
    </w:pPr>
    <w:tblPr>
      <w:tblStyleRowBandSize w:val="1"/>
      <w:tblStyleColBandSize w:val="1"/>
    </w:tblPr>
  </w:style>
  <w:style w:type="table" w:customStyle="1" w:styleId="af3">
    <w:basedOn w:val="TableNormal"/>
    <w:pPr>
      <w:spacing w:line="240" w:lineRule="auto"/>
    </w:pPr>
    <w:tblPr>
      <w:tblStyleRowBandSize w:val="1"/>
      <w:tblStyleColBandSize w:val="1"/>
    </w:tblPr>
  </w:style>
  <w:style w:type="table" w:customStyle="1" w:styleId="af4">
    <w:basedOn w:val="TableNormal"/>
    <w:pPr>
      <w:spacing w:line="240" w:lineRule="auto"/>
    </w:pPr>
    <w:tblPr>
      <w:tblStyleRowBandSize w:val="1"/>
      <w:tblStyleColBandSize w:val="1"/>
    </w:tblPr>
  </w:style>
  <w:style w:type="table" w:customStyle="1" w:styleId="af5">
    <w:basedOn w:val="TableNormal"/>
    <w:pPr>
      <w:spacing w:line="240" w:lineRule="auto"/>
    </w:pPr>
    <w:tblPr>
      <w:tblStyleRowBandSize w:val="1"/>
      <w:tblStyleColBandSize w:val="1"/>
    </w:tblPr>
  </w:style>
  <w:style w:type="table" w:customStyle="1" w:styleId="af6">
    <w:basedOn w:val="TableNormal"/>
    <w:tblPr>
      <w:tblStyleRowBandSize w:val="1"/>
      <w:tblStyleColBandSize w:val="1"/>
      <w:tblCellMar>
        <w:top w:w="115" w:type="dxa"/>
        <w:left w:w="115" w:type="dxa"/>
        <w:bottom w:w="115" w:type="dxa"/>
        <w:right w:w="115"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pPr>
      <w:spacing w:line="240" w:lineRule="auto"/>
    </w:pPr>
    <w:tblPr>
      <w:tblStyleRowBandSize w:val="1"/>
      <w:tblStyleColBandSize w:val="1"/>
    </w:tblPr>
  </w:style>
  <w:style w:type="table" w:customStyle="1" w:styleId="afe">
    <w:basedOn w:val="TableNormal"/>
    <w:pPr>
      <w:spacing w:line="240" w:lineRule="auto"/>
    </w:pPr>
    <w:tblPr>
      <w:tblStyleRowBandSize w:val="1"/>
      <w:tblStyleColBandSize w:val="1"/>
    </w:tblPr>
  </w:style>
  <w:style w:type="table" w:customStyle="1" w:styleId="aff">
    <w:basedOn w:val="TableNormal"/>
    <w:pPr>
      <w:spacing w:line="240" w:lineRule="auto"/>
    </w:pPr>
    <w:tblPr>
      <w:tblStyleRowBandSize w:val="1"/>
      <w:tblStyleColBandSize w:val="1"/>
    </w:tblPr>
  </w:style>
  <w:style w:type="table" w:customStyle="1" w:styleId="aff0">
    <w:basedOn w:val="TableNormal"/>
    <w:pPr>
      <w:spacing w:line="240" w:lineRule="auto"/>
    </w:pPr>
    <w:tblPr>
      <w:tblStyleRowBandSize w:val="1"/>
      <w:tblStyleColBandSize w:val="1"/>
    </w:tblPr>
  </w:style>
  <w:style w:type="table" w:customStyle="1" w:styleId="aff1">
    <w:basedOn w:val="TableNormal"/>
    <w:pPr>
      <w:spacing w:line="240" w:lineRule="auto"/>
    </w:pPr>
    <w:tblPr>
      <w:tblStyleRowBandSize w:val="1"/>
      <w:tblStyleColBandSize w:val="1"/>
    </w:tblPr>
  </w:style>
  <w:style w:type="table" w:customStyle="1" w:styleId="aff2">
    <w:basedOn w:val="TableNormal"/>
    <w:pPr>
      <w:spacing w:line="240" w:lineRule="auto"/>
    </w:pPr>
    <w:tblPr>
      <w:tblStyleRowBandSize w:val="1"/>
      <w:tblStyleColBandSize w:val="1"/>
    </w:tblPr>
  </w:style>
  <w:style w:type="table" w:customStyle="1" w:styleId="aff3">
    <w:basedOn w:val="TableNormal"/>
    <w:pPr>
      <w:spacing w:line="240" w:lineRule="auto"/>
    </w:pPr>
    <w:tblPr>
      <w:tblStyleRowBandSize w:val="1"/>
      <w:tblStyleColBandSize w:val="1"/>
    </w:tblPr>
  </w:style>
  <w:style w:type="table" w:customStyle="1" w:styleId="aff4">
    <w:basedOn w:val="TableNormal"/>
    <w:pPr>
      <w:spacing w:line="240" w:lineRule="auto"/>
    </w:pPr>
    <w:tblPr>
      <w:tblStyleRowBandSize w:val="1"/>
      <w:tblStyleColBandSize w:val="1"/>
    </w:tblPr>
  </w:style>
  <w:style w:type="table" w:customStyle="1" w:styleId="aff5">
    <w:basedOn w:val="TableNormal"/>
    <w:pPr>
      <w:spacing w:line="240" w:lineRule="auto"/>
    </w:pPr>
    <w:tblPr>
      <w:tblStyleRowBandSize w:val="1"/>
      <w:tblStyleColBandSize w:val="1"/>
    </w:tblPr>
  </w:style>
  <w:style w:type="table" w:customStyle="1" w:styleId="aff6">
    <w:basedOn w:val="TableNormal"/>
    <w:pPr>
      <w:spacing w:line="240" w:lineRule="auto"/>
    </w:pPr>
    <w:tblPr>
      <w:tblStyleRowBandSize w:val="1"/>
      <w:tblStyleColBandSize w:val="1"/>
    </w:tblPr>
  </w:style>
  <w:style w:type="table" w:customStyle="1" w:styleId="aff7">
    <w:basedOn w:val="TableNormal"/>
    <w:pPr>
      <w:spacing w:line="240" w:lineRule="auto"/>
    </w:pPr>
    <w:tblPr>
      <w:tblStyleRowBandSize w:val="1"/>
      <w:tblStyleColBandSize w:val="1"/>
    </w:tblPr>
  </w:style>
  <w:style w:type="table" w:customStyle="1" w:styleId="aff8">
    <w:basedOn w:val="TableNormal"/>
    <w:pPr>
      <w:spacing w:line="240" w:lineRule="auto"/>
    </w:pPr>
    <w:tblPr>
      <w:tblStyleRowBandSize w:val="1"/>
      <w:tblStyleColBandSize w:val="1"/>
    </w:tblPr>
  </w:style>
  <w:style w:type="table" w:customStyle="1" w:styleId="aff9">
    <w:basedOn w:val="TableNormal"/>
    <w:pPr>
      <w:spacing w:line="240" w:lineRule="auto"/>
    </w:pPr>
    <w:tblPr>
      <w:tblStyleRowBandSize w:val="1"/>
      <w:tblStyleColBandSize w:val="1"/>
    </w:tblPr>
  </w:style>
  <w:style w:type="table" w:customStyle="1" w:styleId="affa">
    <w:basedOn w:val="TableNormal"/>
    <w:pPr>
      <w:spacing w:line="240" w:lineRule="auto"/>
    </w:pPr>
    <w:tblPr>
      <w:tblStyleRowBandSize w:val="1"/>
      <w:tblStyleColBandSize w:val="1"/>
    </w:tblPr>
  </w:style>
  <w:style w:type="table" w:customStyle="1" w:styleId="affb">
    <w:basedOn w:val="TableNormal"/>
    <w:pPr>
      <w:spacing w:line="240" w:lineRule="auto"/>
    </w:pPr>
    <w:tblPr>
      <w:tblStyleRowBandSize w:val="1"/>
      <w:tblStyleColBandSize w:val="1"/>
    </w:tblPr>
  </w:style>
  <w:style w:type="table" w:customStyle="1" w:styleId="affc">
    <w:basedOn w:val="TableNormal"/>
    <w:pPr>
      <w:spacing w:line="240" w:lineRule="auto"/>
    </w:pPr>
    <w:tblPr>
      <w:tblStyleRowBandSize w:val="1"/>
      <w:tblStyleColBandSize w:val="1"/>
    </w:tblPr>
  </w:style>
  <w:style w:type="table" w:customStyle="1" w:styleId="affd">
    <w:basedOn w:val="TableNormal"/>
    <w:pPr>
      <w:spacing w:line="240" w:lineRule="auto"/>
    </w:pPr>
    <w:tblPr>
      <w:tblStyleRowBandSize w:val="1"/>
      <w:tblStyleColBandSize w:val="1"/>
    </w:tblPr>
  </w:style>
  <w:style w:type="table" w:customStyle="1" w:styleId="affe">
    <w:basedOn w:val="TableNormal"/>
    <w:tblPr>
      <w:tblStyleRowBandSize w:val="1"/>
      <w:tblStyleColBandSize w:val="1"/>
      <w:tblCellMar>
        <w:top w:w="115" w:type="dxa"/>
        <w:left w:w="115" w:type="dxa"/>
        <w:bottom w:w="115" w:type="dxa"/>
        <w:right w:w="115" w:type="dxa"/>
      </w:tblCellMar>
    </w:tblPr>
  </w:style>
  <w:style w:type="table" w:customStyle="1" w:styleId="afff">
    <w:basedOn w:val="TableNormal"/>
    <w:tblPr>
      <w:tblStyleRowBandSize w:val="1"/>
      <w:tblStyleColBandSize w:val="1"/>
      <w:tblCellMar>
        <w:left w:w="0" w:type="dxa"/>
        <w:right w:w="0" w:type="dxa"/>
      </w:tblCellMar>
    </w:tblPr>
  </w:style>
  <w:style w:type="table" w:customStyle="1" w:styleId="afff0">
    <w:basedOn w:val="TableNormal"/>
    <w:tblPr>
      <w:tblStyleRowBandSize w:val="1"/>
      <w:tblStyleColBandSize w:val="1"/>
      <w:tblCellMar>
        <w:left w:w="0" w:type="dxa"/>
        <w:right w:w="0" w:type="dxa"/>
      </w:tblCellMar>
    </w:tblPr>
  </w:style>
  <w:style w:type="table" w:customStyle="1" w:styleId="afff1">
    <w:basedOn w:val="TableNormal"/>
    <w:tblPr>
      <w:tblStyleRowBandSize w:val="1"/>
      <w:tblStyleColBandSize w:val="1"/>
      <w:tblCellMar>
        <w:left w:w="0" w:type="dxa"/>
        <w:right w:w="0" w:type="dxa"/>
      </w:tblCellMar>
    </w:tblPr>
  </w:style>
  <w:style w:type="table" w:customStyle="1" w:styleId="afff2">
    <w:basedOn w:val="TableNormal"/>
    <w:tblPr>
      <w:tblStyleRowBandSize w:val="1"/>
      <w:tblStyleColBandSize w:val="1"/>
      <w:tblCellMar>
        <w:left w:w="0" w:type="dxa"/>
        <w:right w:w="0" w:type="dxa"/>
      </w:tblCellMar>
    </w:tblPr>
  </w:style>
  <w:style w:type="table" w:customStyle="1" w:styleId="afff3">
    <w:basedOn w:val="TableNormal"/>
    <w:tblPr>
      <w:tblStyleRowBandSize w:val="1"/>
      <w:tblStyleColBandSize w:val="1"/>
      <w:tblCellMar>
        <w:left w:w="0" w:type="dxa"/>
        <w:right w:w="0" w:type="dxa"/>
      </w:tblCellMar>
    </w:tblPr>
  </w:style>
  <w:style w:type="table" w:customStyle="1" w:styleId="afff4">
    <w:basedOn w:val="TableNormal"/>
    <w:tblPr>
      <w:tblStyleRowBandSize w:val="1"/>
      <w:tblStyleColBandSize w:val="1"/>
      <w:tblCellMar>
        <w:left w:w="0" w:type="dxa"/>
        <w:right w:w="0" w:type="dxa"/>
      </w:tblCellMar>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pPr>
      <w:spacing w:line="240" w:lineRule="auto"/>
    </w:pPr>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pPr>
      <w:spacing w:line="240" w:lineRule="auto"/>
    </w:pPr>
    <w:tblPr>
      <w:tblStyleRowBandSize w:val="1"/>
      <w:tblStyleColBandSize w:val="1"/>
    </w:tblPr>
  </w:style>
  <w:style w:type="table" w:customStyle="1" w:styleId="afffc">
    <w:basedOn w:val="TableNormal"/>
    <w:pPr>
      <w:spacing w:line="240" w:lineRule="auto"/>
    </w:pPr>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table" w:customStyle="1" w:styleId="affff3">
    <w:basedOn w:val="TableNormal"/>
    <w:pPr>
      <w:spacing w:line="240" w:lineRule="auto"/>
    </w:pPr>
    <w:tblPr>
      <w:tblStyleRowBandSize w:val="1"/>
      <w:tblStyleColBandSize w:val="1"/>
    </w:tblPr>
  </w:style>
  <w:style w:type="table" w:customStyle="1" w:styleId="affff4">
    <w:basedOn w:val="TableNormal"/>
    <w:pPr>
      <w:spacing w:line="240" w:lineRule="auto"/>
    </w:pPr>
    <w:tblPr>
      <w:tblStyleRowBandSize w:val="1"/>
      <w:tblStyleColBandSize w:val="1"/>
    </w:tblPr>
  </w:style>
  <w:style w:type="table" w:customStyle="1" w:styleId="affff5">
    <w:basedOn w:val="TableNormal"/>
    <w:pPr>
      <w:spacing w:line="240" w:lineRule="auto"/>
    </w:pPr>
    <w:tblPr>
      <w:tblStyleRowBandSize w:val="1"/>
      <w:tblStyleColBandSize w:val="1"/>
    </w:tblPr>
  </w:style>
  <w:style w:type="table" w:customStyle="1" w:styleId="affff6">
    <w:basedOn w:val="TableNormal"/>
    <w:tblPr>
      <w:tblStyleRowBandSize w:val="1"/>
      <w:tblStyleColBandSize w:val="1"/>
      <w:tblCellMar>
        <w:top w:w="115" w:type="dxa"/>
        <w:left w:w="115" w:type="dxa"/>
        <w:bottom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zn6/CEdiki2NZYVqI6viY7xvGg==">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49</Pages>
  <Words>3729</Words>
  <Characters>21259</Characters>
  <Application>Microsoft Office Word</Application>
  <DocSecurity>0</DocSecurity>
  <Lines>177</Lines>
  <Paragraphs>49</Paragraphs>
  <ScaleCrop>false</ScaleCrop>
  <Company/>
  <LinksUpToDate>false</LinksUpToDate>
  <CharactersWithSpaces>24939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Firnanda Achyunda Putra, S. Kom., M. Kom</dc:creator>
  <cp:lastModifiedBy>My Universe</cp:lastModifiedBy>
  <cp:revision>3</cp:revision>
  <dcterms:created xsi:type="dcterms:W3CDTF">2022-03-10T04:16:00Z</dcterms:created>
  <dcterms:modified xsi:type="dcterms:W3CDTF">2025-03-30T10:24:00Z</dcterms:modified>
</cp:coreProperties>
</file>